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38F597" w14:textId="77777777" w:rsidR="00574178" w:rsidRPr="00C14043" w:rsidRDefault="00574178" w:rsidP="006F0A29">
      <w:pPr>
        <w:jc w:val="center"/>
        <w:rPr>
          <w:b/>
          <w:sz w:val="48"/>
          <w:szCs w:val="48"/>
        </w:rPr>
      </w:pPr>
      <w:r w:rsidRPr="00C14043">
        <w:rPr>
          <w:b/>
          <w:sz w:val="48"/>
          <w:szCs w:val="48"/>
        </w:rPr>
        <w:t>ESCUELA POLITÉCNICA NACIONAL</w:t>
      </w:r>
    </w:p>
    <w:p w14:paraId="7932940B" w14:textId="77777777" w:rsidR="00574178" w:rsidRDefault="00574178" w:rsidP="00574178">
      <w:pPr>
        <w:jc w:val="center"/>
        <w:rPr>
          <w:b/>
          <w:sz w:val="32"/>
          <w:szCs w:val="32"/>
        </w:rPr>
      </w:pPr>
    </w:p>
    <w:p w14:paraId="2466634F" w14:textId="77777777" w:rsidR="00574178" w:rsidRPr="00C14043" w:rsidRDefault="00574178" w:rsidP="00574178">
      <w:pPr>
        <w:jc w:val="center"/>
        <w:rPr>
          <w:b/>
          <w:sz w:val="32"/>
          <w:szCs w:val="32"/>
        </w:rPr>
      </w:pPr>
      <w:r>
        <w:rPr>
          <w:b/>
          <w:sz w:val="32"/>
          <w:szCs w:val="32"/>
        </w:rPr>
        <w:t>ESCUELA DE FORMACIÓN DE TECNÓLOGOS</w:t>
      </w:r>
    </w:p>
    <w:p w14:paraId="06FC842D" w14:textId="77777777" w:rsidR="00574178" w:rsidRDefault="00574178" w:rsidP="00574178">
      <w:pPr>
        <w:jc w:val="center"/>
        <w:rPr>
          <w:b/>
        </w:rPr>
      </w:pPr>
    </w:p>
    <w:p w14:paraId="206767D9" w14:textId="77777777" w:rsidR="0058310A" w:rsidRDefault="0058310A" w:rsidP="00574178">
      <w:pPr>
        <w:jc w:val="center"/>
        <w:rPr>
          <w:b/>
        </w:rPr>
      </w:pPr>
    </w:p>
    <w:p w14:paraId="3A07BDD5" w14:textId="29276388" w:rsidR="00574178" w:rsidRPr="00C14043" w:rsidRDefault="00920F51" w:rsidP="0069507C">
      <w:pPr>
        <w:jc w:val="center"/>
        <w:rPr>
          <w:b/>
        </w:rPr>
      </w:pPr>
      <w:r w:rsidRPr="00920F51">
        <w:rPr>
          <w:b/>
          <w:sz w:val="28"/>
          <w:szCs w:val="28"/>
        </w:rPr>
        <w:t xml:space="preserve">DESARROLLO DE </w:t>
      </w:r>
      <w:del w:id="0" w:author="Daniel Casagallo" w:date="2020-12-21T18:43:00Z">
        <w:r w:rsidR="005C2136" w:rsidDel="0096106E">
          <w:rPr>
            <w:b/>
            <w:sz w:val="28"/>
            <w:szCs w:val="28"/>
          </w:rPr>
          <w:delText>SISTEMA</w:delText>
        </w:r>
      </w:del>
      <w:ins w:id="1" w:author="Daniel Casagallo" w:date="2020-12-21T18:43:00Z">
        <w:r w:rsidR="0096106E">
          <w:rPr>
            <w:b/>
            <w:sz w:val="28"/>
            <w:szCs w:val="28"/>
          </w:rPr>
          <w:t>SISTEMA</w:t>
        </w:r>
      </w:ins>
      <w:r w:rsidRPr="00920F51">
        <w:rPr>
          <w:b/>
          <w:sz w:val="28"/>
          <w:szCs w:val="28"/>
        </w:rPr>
        <w:t xml:space="preserve"> </w:t>
      </w:r>
      <w:del w:id="2" w:author="Daniel Casagallo" w:date="2020-12-21T18:44:00Z">
        <w:r w:rsidR="005C2136" w:rsidDel="0096106E">
          <w:rPr>
            <w:b/>
            <w:sz w:val="28"/>
            <w:szCs w:val="28"/>
          </w:rPr>
          <w:delText>WEB</w:delText>
        </w:r>
      </w:del>
      <w:ins w:id="3" w:author="Daniel Casagallo" w:date="2020-12-21T18:44:00Z">
        <w:r w:rsidR="0096106E">
          <w:rPr>
            <w:b/>
            <w:sz w:val="28"/>
            <w:szCs w:val="28"/>
          </w:rPr>
          <w:t>WEB</w:t>
        </w:r>
      </w:ins>
      <w:r w:rsidRPr="00920F51">
        <w:rPr>
          <w:b/>
          <w:sz w:val="28"/>
          <w:szCs w:val="28"/>
        </w:rPr>
        <w:t xml:space="preserve"> Y </w:t>
      </w:r>
      <w:del w:id="4" w:author="Daniel Casagallo" w:date="2020-12-21T18:44:00Z">
        <w:r w:rsidR="005C2136" w:rsidDel="0096106E">
          <w:rPr>
            <w:b/>
            <w:sz w:val="28"/>
            <w:szCs w:val="28"/>
          </w:rPr>
          <w:delText>APLICACIÓN</w:delText>
        </w:r>
      </w:del>
      <w:ins w:id="5" w:author="Daniel Casagallo" w:date="2020-12-21T18:44:00Z">
        <w:r w:rsidR="0096106E">
          <w:rPr>
            <w:b/>
            <w:sz w:val="28"/>
            <w:szCs w:val="28"/>
          </w:rPr>
          <w:t>APLICACIÓN</w:t>
        </w:r>
      </w:ins>
      <w:r w:rsidRPr="00920F51">
        <w:rPr>
          <w:b/>
          <w:sz w:val="28"/>
          <w:szCs w:val="28"/>
        </w:rPr>
        <w:t xml:space="preserve"> MOVIL PARA INFORMACIÓN DE NOTICIAS Y EVENTOS DE LA ESFOT</w:t>
      </w:r>
    </w:p>
    <w:p w14:paraId="560A7197" w14:textId="77777777" w:rsidR="00574178" w:rsidRDefault="00574178" w:rsidP="00574178">
      <w:pPr>
        <w:spacing w:after="0"/>
        <w:jc w:val="center"/>
        <w:rPr>
          <w:b/>
        </w:rPr>
      </w:pPr>
    </w:p>
    <w:p w14:paraId="69B48632" w14:textId="77777777" w:rsidR="00574178" w:rsidRPr="00C14043" w:rsidRDefault="00574178" w:rsidP="00574178">
      <w:pPr>
        <w:spacing w:after="0"/>
        <w:jc w:val="center"/>
        <w:rPr>
          <w:b/>
        </w:rPr>
      </w:pPr>
    </w:p>
    <w:p w14:paraId="4D8D0BEC" w14:textId="5D6E1553" w:rsidR="00574178" w:rsidRPr="00ED4A00" w:rsidRDefault="00574178" w:rsidP="00574178">
      <w:pPr>
        <w:jc w:val="center"/>
        <w:rPr>
          <w:b/>
          <w:sz w:val="24"/>
          <w:szCs w:val="24"/>
        </w:rPr>
      </w:pPr>
      <w:r w:rsidRPr="00ED4A00">
        <w:rPr>
          <w:b/>
          <w:color w:val="000000"/>
          <w:sz w:val="24"/>
          <w:szCs w:val="24"/>
        </w:rPr>
        <w:t xml:space="preserve">TRABAJO DE TITULACIÓN PREVIO A LA OBTENCIÓN DEL TÍTULO DE </w:t>
      </w:r>
      <w:r>
        <w:rPr>
          <w:b/>
          <w:color w:val="000000"/>
          <w:sz w:val="24"/>
          <w:szCs w:val="24"/>
        </w:rPr>
        <w:t>TECNÓLOGO</w:t>
      </w:r>
      <w:r w:rsidR="0069507C">
        <w:rPr>
          <w:b/>
          <w:color w:val="000000"/>
          <w:sz w:val="24"/>
          <w:szCs w:val="24"/>
        </w:rPr>
        <w:t xml:space="preserve"> </w:t>
      </w:r>
      <w:r w:rsidR="00FD5CC3" w:rsidRPr="00920F51">
        <w:rPr>
          <w:b/>
          <w:sz w:val="24"/>
          <w:szCs w:val="24"/>
        </w:rPr>
        <w:t xml:space="preserve">EN ANÁLISIS DE </w:t>
      </w:r>
      <w:del w:id="6" w:author="Daniel Casagallo" w:date="2020-12-21T18:43:00Z">
        <w:r w:rsidR="005C2136" w:rsidDel="0096106E">
          <w:rPr>
            <w:b/>
            <w:sz w:val="24"/>
            <w:szCs w:val="24"/>
          </w:rPr>
          <w:delText>SISTEMA</w:delText>
        </w:r>
      </w:del>
      <w:ins w:id="7" w:author="Daniel Casagallo" w:date="2020-12-21T18:43:00Z">
        <w:r w:rsidR="0096106E">
          <w:rPr>
            <w:b/>
            <w:sz w:val="24"/>
            <w:szCs w:val="24"/>
          </w:rPr>
          <w:t>SISTEMA</w:t>
        </w:r>
      </w:ins>
      <w:r w:rsidR="00FD5CC3" w:rsidRPr="00920F51">
        <w:rPr>
          <w:b/>
          <w:sz w:val="24"/>
          <w:szCs w:val="24"/>
        </w:rPr>
        <w:t>S INFORMÁTICOS</w:t>
      </w:r>
    </w:p>
    <w:p w14:paraId="5E76AE05" w14:textId="77777777" w:rsidR="00574178" w:rsidRDefault="00574178" w:rsidP="00574178">
      <w:pPr>
        <w:jc w:val="center"/>
        <w:rPr>
          <w:b/>
        </w:rPr>
      </w:pPr>
    </w:p>
    <w:p w14:paraId="09FEE1A4" w14:textId="43E8E4A2" w:rsidR="00574178" w:rsidRPr="00ED4A00" w:rsidRDefault="00920F51" w:rsidP="0058310A">
      <w:pPr>
        <w:spacing w:after="0"/>
        <w:jc w:val="center"/>
        <w:rPr>
          <w:b/>
          <w:sz w:val="24"/>
          <w:szCs w:val="24"/>
        </w:rPr>
      </w:pPr>
      <w:r>
        <w:rPr>
          <w:b/>
          <w:sz w:val="24"/>
          <w:szCs w:val="24"/>
        </w:rPr>
        <w:t>Edison Daniel Casagallo Carlosama</w:t>
      </w:r>
    </w:p>
    <w:p w14:paraId="122312AB" w14:textId="3299206C" w:rsidR="00574178" w:rsidRDefault="00CD1AC5" w:rsidP="0058310A">
      <w:pPr>
        <w:spacing w:after="0"/>
        <w:jc w:val="center"/>
        <w:rPr>
          <w:sz w:val="24"/>
          <w:szCs w:val="24"/>
        </w:rPr>
      </w:pPr>
      <w:ins w:id="8" w:author="Daniel Casagallo" w:date="2020-12-19T12:37:00Z">
        <w:r>
          <w:rPr>
            <w:sz w:val="24"/>
            <w:szCs w:val="24"/>
          </w:rPr>
          <w:t>e</w:t>
        </w:r>
      </w:ins>
      <w:r w:rsidR="00920F51">
        <w:rPr>
          <w:sz w:val="24"/>
          <w:szCs w:val="24"/>
        </w:rPr>
        <w:t>dison.casagallo</w:t>
      </w:r>
      <w:r w:rsidR="0058310A" w:rsidRPr="0058310A">
        <w:rPr>
          <w:sz w:val="24"/>
          <w:szCs w:val="24"/>
        </w:rPr>
        <w:t>@epn.edu.ec</w:t>
      </w:r>
    </w:p>
    <w:p w14:paraId="668FE58A" w14:textId="15815A5E" w:rsidR="00574178" w:rsidRPr="00ED4A00" w:rsidRDefault="00920F51" w:rsidP="0058310A">
      <w:pPr>
        <w:spacing w:before="240" w:after="0"/>
        <w:jc w:val="center"/>
        <w:rPr>
          <w:b/>
          <w:sz w:val="24"/>
          <w:szCs w:val="24"/>
        </w:rPr>
      </w:pPr>
      <w:r>
        <w:rPr>
          <w:b/>
          <w:sz w:val="24"/>
          <w:szCs w:val="24"/>
        </w:rPr>
        <w:t>Jonathan Javier Maiza Mejía</w:t>
      </w:r>
    </w:p>
    <w:p w14:paraId="3965BA8C" w14:textId="16481753" w:rsidR="00574178" w:rsidRPr="00ED4A00" w:rsidRDefault="00920F51" w:rsidP="0058310A">
      <w:pPr>
        <w:spacing w:after="0"/>
        <w:jc w:val="center"/>
        <w:rPr>
          <w:sz w:val="24"/>
          <w:szCs w:val="24"/>
        </w:rPr>
      </w:pPr>
      <w:r>
        <w:rPr>
          <w:sz w:val="24"/>
          <w:szCs w:val="24"/>
        </w:rPr>
        <w:t>Jonathan.maiza</w:t>
      </w:r>
      <w:r w:rsidR="00574178" w:rsidRPr="00ED4A00">
        <w:rPr>
          <w:sz w:val="24"/>
          <w:szCs w:val="24"/>
        </w:rPr>
        <w:t>@epn.edu.ec</w:t>
      </w:r>
    </w:p>
    <w:p w14:paraId="0EB2576B" w14:textId="77777777" w:rsidR="00574178" w:rsidRDefault="00574178" w:rsidP="00574178">
      <w:pPr>
        <w:jc w:val="center"/>
        <w:rPr>
          <w:b/>
          <w:sz w:val="24"/>
          <w:szCs w:val="24"/>
        </w:rPr>
      </w:pPr>
    </w:p>
    <w:p w14:paraId="6AD04D14" w14:textId="34955F9F" w:rsidR="00574178" w:rsidRPr="00ED4A00" w:rsidRDefault="00574178" w:rsidP="0058310A">
      <w:pPr>
        <w:spacing w:after="0"/>
        <w:jc w:val="center"/>
        <w:rPr>
          <w:b/>
          <w:sz w:val="24"/>
          <w:szCs w:val="24"/>
        </w:rPr>
      </w:pPr>
      <w:r w:rsidRPr="00ED4A00">
        <w:rPr>
          <w:b/>
          <w:sz w:val="24"/>
          <w:szCs w:val="24"/>
        </w:rPr>
        <w:t>DIRECTOR:</w:t>
      </w:r>
      <w:r>
        <w:rPr>
          <w:b/>
          <w:sz w:val="24"/>
          <w:szCs w:val="24"/>
        </w:rPr>
        <w:t xml:space="preserve"> </w:t>
      </w:r>
      <w:r w:rsidRPr="00ED4A00">
        <w:rPr>
          <w:b/>
          <w:sz w:val="24"/>
          <w:szCs w:val="24"/>
        </w:rPr>
        <w:t xml:space="preserve">ING. </w:t>
      </w:r>
      <w:r w:rsidR="00920F51">
        <w:rPr>
          <w:b/>
          <w:sz w:val="24"/>
          <w:szCs w:val="24"/>
        </w:rPr>
        <w:t>BYRON GUSTAVO LOARTE CAJAMARCA, MSC</w:t>
      </w:r>
      <w:r>
        <w:rPr>
          <w:b/>
          <w:sz w:val="24"/>
          <w:szCs w:val="24"/>
        </w:rPr>
        <w:t>.</w:t>
      </w:r>
    </w:p>
    <w:p w14:paraId="5429F4B8" w14:textId="4BCC6519" w:rsidR="00574178" w:rsidRPr="00ED4A00" w:rsidRDefault="00920F51" w:rsidP="00920F51">
      <w:pPr>
        <w:spacing w:after="0"/>
        <w:jc w:val="center"/>
        <w:rPr>
          <w:sz w:val="24"/>
          <w:szCs w:val="24"/>
        </w:rPr>
      </w:pPr>
      <w:r>
        <w:rPr>
          <w:sz w:val="24"/>
          <w:szCs w:val="24"/>
        </w:rPr>
        <w:t>byron.loarteb</w:t>
      </w:r>
      <w:r w:rsidRPr="00ED4A00">
        <w:rPr>
          <w:sz w:val="24"/>
          <w:szCs w:val="24"/>
        </w:rPr>
        <w:t>@epn.edu.ec</w:t>
      </w:r>
    </w:p>
    <w:p w14:paraId="689E2BCE" w14:textId="04F9F4EE" w:rsidR="00574178" w:rsidRPr="00ED4A00" w:rsidRDefault="0076004C" w:rsidP="008A7145">
      <w:pPr>
        <w:spacing w:before="240" w:after="0"/>
        <w:jc w:val="center"/>
        <w:rPr>
          <w:b/>
          <w:sz w:val="24"/>
          <w:szCs w:val="24"/>
        </w:rPr>
      </w:pPr>
      <w:r>
        <w:rPr>
          <w:b/>
          <w:sz w:val="24"/>
          <w:szCs w:val="24"/>
        </w:rPr>
        <w:t xml:space="preserve">CODIRECTOR: </w:t>
      </w:r>
      <w:r w:rsidR="00574178" w:rsidRPr="00ED4A00">
        <w:rPr>
          <w:b/>
          <w:sz w:val="24"/>
          <w:szCs w:val="24"/>
        </w:rPr>
        <w:t xml:space="preserve">ING. </w:t>
      </w:r>
      <w:r w:rsidR="00920F51">
        <w:rPr>
          <w:b/>
          <w:sz w:val="24"/>
          <w:szCs w:val="24"/>
        </w:rPr>
        <w:t>LUZ MARINA VINTIMILLA JARAMILLO, MSC.</w:t>
      </w:r>
    </w:p>
    <w:p w14:paraId="17036C6F" w14:textId="07128E5A" w:rsidR="00574178" w:rsidRPr="00ED4A00" w:rsidRDefault="00920F51" w:rsidP="008A7145">
      <w:pPr>
        <w:spacing w:after="0"/>
        <w:jc w:val="center"/>
        <w:rPr>
          <w:sz w:val="24"/>
          <w:szCs w:val="24"/>
        </w:rPr>
      </w:pPr>
      <w:r>
        <w:rPr>
          <w:sz w:val="24"/>
          <w:szCs w:val="24"/>
        </w:rPr>
        <w:t>marina.vintimilla@</w:t>
      </w:r>
      <w:r w:rsidR="00574178" w:rsidRPr="00ED4A00">
        <w:rPr>
          <w:sz w:val="24"/>
          <w:szCs w:val="24"/>
        </w:rPr>
        <w:t>epn.edu.ec</w:t>
      </w:r>
    </w:p>
    <w:p w14:paraId="796395B1" w14:textId="77777777" w:rsidR="00574178" w:rsidRPr="00C14043" w:rsidRDefault="00574178" w:rsidP="00574178">
      <w:pPr>
        <w:jc w:val="center"/>
        <w:rPr>
          <w:b/>
        </w:rPr>
      </w:pPr>
    </w:p>
    <w:p w14:paraId="7C72B06B" w14:textId="77777777" w:rsidR="00574178" w:rsidRPr="00C14043" w:rsidRDefault="00574178" w:rsidP="00574178">
      <w:pPr>
        <w:jc w:val="center"/>
        <w:rPr>
          <w:b/>
        </w:rPr>
      </w:pPr>
    </w:p>
    <w:p w14:paraId="56E6E24B" w14:textId="3DC4C152" w:rsidR="00795ECF" w:rsidRDefault="00574178" w:rsidP="00574178">
      <w:pPr>
        <w:jc w:val="center"/>
        <w:rPr>
          <w:b/>
        </w:rPr>
        <w:sectPr w:rsidR="00795ECF" w:rsidSect="00A82799">
          <w:pgSz w:w="11906" w:h="16838" w:code="9"/>
          <w:pgMar w:top="1701" w:right="1701" w:bottom="1418" w:left="1701" w:header="709" w:footer="709" w:gutter="0"/>
          <w:cols w:space="708"/>
          <w:docGrid w:linePitch="360"/>
        </w:sectPr>
      </w:pPr>
      <w:r w:rsidRPr="00C14043">
        <w:rPr>
          <w:b/>
        </w:rPr>
        <w:t xml:space="preserve">Quito, </w:t>
      </w:r>
      <w:r w:rsidR="00920F51">
        <w:rPr>
          <w:b/>
        </w:rPr>
        <w:t>diciembre</w:t>
      </w:r>
      <w:r w:rsidRPr="00C14043">
        <w:rPr>
          <w:b/>
        </w:rPr>
        <w:t xml:space="preserve"> </w:t>
      </w:r>
      <w:r w:rsidR="00920F51">
        <w:rPr>
          <w:b/>
        </w:rPr>
        <w:t>2020</w:t>
      </w:r>
    </w:p>
    <w:p w14:paraId="728446F6" w14:textId="77777777" w:rsidR="00795ECF" w:rsidRPr="00B67AE7" w:rsidRDefault="00795ECF" w:rsidP="00795ECF">
      <w:pPr>
        <w:jc w:val="center"/>
        <w:rPr>
          <w:b/>
          <w:sz w:val="32"/>
          <w:szCs w:val="32"/>
        </w:rPr>
      </w:pPr>
      <w:r w:rsidRPr="00B67AE7">
        <w:rPr>
          <w:b/>
          <w:sz w:val="32"/>
          <w:szCs w:val="32"/>
        </w:rPr>
        <w:lastRenderedPageBreak/>
        <w:t>CERTIFICACIÓN</w:t>
      </w:r>
    </w:p>
    <w:p w14:paraId="57A344E6" w14:textId="77777777" w:rsidR="00795ECF" w:rsidRPr="00795ECF" w:rsidRDefault="00795ECF" w:rsidP="00795ECF">
      <w:pPr>
        <w:jc w:val="center"/>
        <w:rPr>
          <w:b/>
        </w:rPr>
      </w:pPr>
    </w:p>
    <w:p w14:paraId="194E9BFB" w14:textId="6334F2C8" w:rsidR="00795ECF" w:rsidRPr="00971963" w:rsidRDefault="004B3A84" w:rsidP="004B3A84">
      <w:pPr>
        <w:rPr>
          <w:b/>
          <w:color w:val="000000" w:themeColor="text1"/>
        </w:rPr>
      </w:pPr>
      <w:r w:rsidRPr="004B3A84">
        <w:rPr>
          <w:rFonts w:cs="Arial"/>
          <w:color w:val="000000" w:themeColor="text1"/>
          <w:lang w:val="es-ES_tradnl"/>
        </w:rPr>
        <w:t xml:space="preserve">Certificamos que el presente trabajo fue desarrollado por el Sr. Casagallo Carlosama Edison Daniel y el Sr. Maiza Mejía Jonathan Javier como requerimiento parcial a la obtención del título de Tecnólogo en Análisis de </w:t>
      </w:r>
      <w:del w:id="9" w:author="Daniel Casagallo" w:date="2020-12-21T18:43:00Z">
        <w:r w:rsidRPr="004B3A84" w:rsidDel="0096106E">
          <w:rPr>
            <w:rFonts w:cs="Arial"/>
            <w:color w:val="000000" w:themeColor="text1"/>
            <w:lang w:val="es-ES_tradnl"/>
          </w:rPr>
          <w:delText>Sistema</w:delText>
        </w:r>
      </w:del>
      <w:ins w:id="10" w:author="Daniel Casagallo" w:date="2020-12-21T18:43:00Z">
        <w:r w:rsidR="0096106E">
          <w:rPr>
            <w:rFonts w:cs="Arial"/>
            <w:color w:val="000000" w:themeColor="text1"/>
            <w:lang w:val="es-ES_tradnl"/>
          </w:rPr>
          <w:t>Sistema</w:t>
        </w:r>
      </w:ins>
      <w:r w:rsidRPr="004B3A84">
        <w:rPr>
          <w:rFonts w:cs="Arial"/>
          <w:color w:val="000000" w:themeColor="text1"/>
          <w:lang w:val="es-ES_tradnl"/>
        </w:rPr>
        <w:t>s Informáticos, bajo nuestra supervisión:</w:t>
      </w:r>
    </w:p>
    <w:p w14:paraId="77C2B72F" w14:textId="77777777" w:rsidR="00795ECF" w:rsidRPr="00971963" w:rsidRDefault="00795ECF" w:rsidP="00795ECF">
      <w:pPr>
        <w:jc w:val="center"/>
        <w:rPr>
          <w:b/>
          <w:color w:val="000000" w:themeColor="text1"/>
        </w:rPr>
      </w:pPr>
    </w:p>
    <w:p w14:paraId="03FA7F76" w14:textId="77777777" w:rsidR="00795ECF" w:rsidRPr="00971963" w:rsidRDefault="00795ECF" w:rsidP="00795ECF">
      <w:pPr>
        <w:jc w:val="center"/>
        <w:rPr>
          <w:b/>
          <w:color w:val="000000" w:themeColor="text1"/>
        </w:rPr>
      </w:pPr>
    </w:p>
    <w:p w14:paraId="3BF88F3C" w14:textId="77777777" w:rsidR="00795ECF" w:rsidRPr="00971963" w:rsidRDefault="00795ECF" w:rsidP="00795ECF">
      <w:pPr>
        <w:jc w:val="center"/>
        <w:rPr>
          <w:b/>
          <w:color w:val="000000" w:themeColor="text1"/>
        </w:rPr>
      </w:pPr>
    </w:p>
    <w:tbl>
      <w:tblPr>
        <w:tblStyle w:val="NormalTable0"/>
        <w:tblW w:w="8446" w:type="dxa"/>
        <w:tblInd w:w="405" w:type="dxa"/>
        <w:tblLayout w:type="fixed"/>
        <w:tblLook w:val="01E0" w:firstRow="1" w:lastRow="1" w:firstColumn="1" w:lastColumn="1" w:noHBand="0" w:noVBand="0"/>
      </w:tblPr>
      <w:tblGrid>
        <w:gridCol w:w="3794"/>
        <w:gridCol w:w="666"/>
        <w:gridCol w:w="3986"/>
      </w:tblGrid>
      <w:tr w:rsidR="00795ECF" w:rsidRPr="00971963" w14:paraId="69575E14" w14:textId="77777777" w:rsidTr="004B3A84">
        <w:trPr>
          <w:trHeight w:val="774"/>
        </w:trPr>
        <w:tc>
          <w:tcPr>
            <w:tcW w:w="3794" w:type="dxa"/>
            <w:tcBorders>
              <w:top w:val="single" w:sz="8" w:space="0" w:color="000000"/>
            </w:tcBorders>
          </w:tcPr>
          <w:p w14:paraId="775DD088" w14:textId="14A682B7" w:rsidR="00795ECF" w:rsidRDefault="004B3A84" w:rsidP="004B3A84">
            <w:pPr>
              <w:pStyle w:val="TableParagraph"/>
              <w:spacing w:before="80" w:line="276" w:lineRule="auto"/>
              <w:ind w:left="418" w:right="423"/>
              <w:jc w:val="center"/>
              <w:rPr>
                <w:b/>
                <w:color w:val="000000" w:themeColor="text1"/>
              </w:rPr>
            </w:pPr>
            <w:r>
              <w:rPr>
                <w:b/>
                <w:color w:val="000000" w:themeColor="text1"/>
              </w:rPr>
              <w:t xml:space="preserve">Ing. </w:t>
            </w:r>
            <w:r w:rsidR="00920F51">
              <w:rPr>
                <w:b/>
                <w:color w:val="000000" w:themeColor="text1"/>
              </w:rPr>
              <w:t>Byron Loarte</w:t>
            </w:r>
            <w:r>
              <w:rPr>
                <w:b/>
                <w:color w:val="000000" w:themeColor="text1"/>
              </w:rPr>
              <w:t xml:space="preserve">, </w:t>
            </w:r>
            <w:proofErr w:type="spellStart"/>
            <w:r>
              <w:rPr>
                <w:b/>
                <w:color w:val="000000" w:themeColor="text1"/>
              </w:rPr>
              <w:t>MSc</w:t>
            </w:r>
            <w:proofErr w:type="spellEnd"/>
            <w:r>
              <w:rPr>
                <w:b/>
                <w:color w:val="000000" w:themeColor="text1"/>
              </w:rPr>
              <w:t>.</w:t>
            </w:r>
          </w:p>
          <w:p w14:paraId="52F1693E" w14:textId="77777777" w:rsidR="004B3A84" w:rsidRPr="00971963" w:rsidRDefault="004B3A84" w:rsidP="004B3A84">
            <w:pPr>
              <w:pStyle w:val="TableParagraph"/>
              <w:spacing w:before="80" w:line="276" w:lineRule="auto"/>
              <w:ind w:left="418" w:right="423"/>
              <w:jc w:val="center"/>
              <w:rPr>
                <w:color w:val="000000" w:themeColor="text1"/>
              </w:rPr>
            </w:pPr>
          </w:p>
          <w:p w14:paraId="6515F115" w14:textId="6C8AB4A8" w:rsidR="00795ECF" w:rsidRPr="00971963" w:rsidRDefault="004B3A84" w:rsidP="004B3A84">
            <w:pPr>
              <w:pStyle w:val="TableParagraph"/>
              <w:spacing w:before="0" w:line="276" w:lineRule="auto"/>
              <w:ind w:left="432" w:right="423"/>
              <w:jc w:val="center"/>
              <w:rPr>
                <w:color w:val="000000" w:themeColor="text1"/>
              </w:rPr>
            </w:pPr>
            <w:r>
              <w:rPr>
                <w:color w:val="000000" w:themeColor="text1"/>
              </w:rPr>
              <w:t>DIRECTOR</w:t>
            </w:r>
            <w:r w:rsidR="00795ECF" w:rsidRPr="00971963">
              <w:rPr>
                <w:color w:val="000000" w:themeColor="text1"/>
              </w:rPr>
              <w:t xml:space="preserve"> DEL PROYECTO</w:t>
            </w:r>
          </w:p>
        </w:tc>
        <w:tc>
          <w:tcPr>
            <w:tcW w:w="666" w:type="dxa"/>
          </w:tcPr>
          <w:p w14:paraId="15CEA040" w14:textId="77777777" w:rsidR="00795ECF" w:rsidRPr="00971963" w:rsidRDefault="00795ECF" w:rsidP="00795ECF">
            <w:pPr>
              <w:pStyle w:val="TableParagraph"/>
              <w:spacing w:before="0" w:line="276" w:lineRule="auto"/>
              <w:ind w:left="0"/>
              <w:rPr>
                <w:color w:val="000000" w:themeColor="text1"/>
              </w:rPr>
            </w:pPr>
          </w:p>
        </w:tc>
        <w:tc>
          <w:tcPr>
            <w:tcW w:w="3986" w:type="dxa"/>
            <w:tcBorders>
              <w:top w:val="single" w:sz="8" w:space="0" w:color="000000"/>
            </w:tcBorders>
          </w:tcPr>
          <w:p w14:paraId="32E68720" w14:textId="5B8EAA2B" w:rsidR="00795ECF" w:rsidRPr="00971963" w:rsidRDefault="004B3A84" w:rsidP="00795ECF">
            <w:pPr>
              <w:pStyle w:val="TableParagraph"/>
              <w:spacing w:before="80" w:line="276" w:lineRule="auto"/>
              <w:ind w:left="368"/>
              <w:jc w:val="center"/>
              <w:rPr>
                <w:b/>
                <w:color w:val="000000" w:themeColor="text1"/>
              </w:rPr>
            </w:pPr>
            <w:r>
              <w:rPr>
                <w:b/>
                <w:color w:val="000000" w:themeColor="text1"/>
              </w:rPr>
              <w:t xml:space="preserve">Ing. Luz Marina Vintimilla, </w:t>
            </w:r>
            <w:proofErr w:type="spellStart"/>
            <w:r>
              <w:rPr>
                <w:b/>
                <w:color w:val="000000" w:themeColor="text1"/>
              </w:rPr>
              <w:t>MSc</w:t>
            </w:r>
            <w:proofErr w:type="spellEnd"/>
            <w:r>
              <w:rPr>
                <w:b/>
                <w:color w:val="000000" w:themeColor="text1"/>
              </w:rPr>
              <w:t>.</w:t>
            </w:r>
          </w:p>
          <w:p w14:paraId="50DAA23A" w14:textId="77777777" w:rsidR="00795ECF" w:rsidRPr="00971963" w:rsidRDefault="00795ECF" w:rsidP="00795ECF">
            <w:pPr>
              <w:pStyle w:val="TableParagraph"/>
              <w:spacing w:before="6" w:line="276" w:lineRule="auto"/>
              <w:ind w:left="0"/>
              <w:rPr>
                <w:color w:val="000000" w:themeColor="text1"/>
              </w:rPr>
            </w:pPr>
          </w:p>
          <w:p w14:paraId="6E8E6F79" w14:textId="7A4DFB8B" w:rsidR="00795ECF" w:rsidRPr="00971963" w:rsidRDefault="004B3A84" w:rsidP="00795ECF">
            <w:pPr>
              <w:pStyle w:val="TableParagraph"/>
              <w:spacing w:before="0" w:line="276" w:lineRule="auto"/>
              <w:ind w:left="288"/>
              <w:rPr>
                <w:color w:val="000000" w:themeColor="text1"/>
              </w:rPr>
            </w:pPr>
            <w:r>
              <w:rPr>
                <w:color w:val="000000" w:themeColor="text1"/>
              </w:rPr>
              <w:t>CODIRECTORA</w:t>
            </w:r>
            <w:r w:rsidR="00795ECF" w:rsidRPr="00971963">
              <w:rPr>
                <w:color w:val="000000" w:themeColor="text1"/>
              </w:rPr>
              <w:t xml:space="preserve"> DEL PROYECTO</w:t>
            </w:r>
          </w:p>
        </w:tc>
      </w:tr>
    </w:tbl>
    <w:p w14:paraId="57C11F79" w14:textId="77777777" w:rsidR="00795ECF" w:rsidRPr="00971963" w:rsidRDefault="00795ECF" w:rsidP="00795ECF">
      <w:pPr>
        <w:jc w:val="center"/>
        <w:rPr>
          <w:b/>
          <w:color w:val="000000" w:themeColor="text1"/>
        </w:rPr>
      </w:pPr>
    </w:p>
    <w:p w14:paraId="26E1489D" w14:textId="77777777" w:rsidR="00B67AE7" w:rsidRPr="00971963" w:rsidRDefault="00B67AE7" w:rsidP="00795ECF">
      <w:pPr>
        <w:jc w:val="center"/>
        <w:rPr>
          <w:b/>
          <w:color w:val="000000" w:themeColor="text1"/>
        </w:rPr>
      </w:pPr>
    </w:p>
    <w:p w14:paraId="2BAB78D7" w14:textId="77777777" w:rsidR="00B67AE7" w:rsidRPr="00971963" w:rsidRDefault="00B67AE7" w:rsidP="00795ECF">
      <w:pPr>
        <w:jc w:val="center"/>
        <w:rPr>
          <w:b/>
          <w:color w:val="000000" w:themeColor="text1"/>
        </w:rPr>
      </w:pPr>
    </w:p>
    <w:p w14:paraId="6C47A6B8" w14:textId="77777777" w:rsidR="00B67AE7" w:rsidRPr="00971963" w:rsidRDefault="00B67AE7" w:rsidP="00795ECF">
      <w:pPr>
        <w:jc w:val="center"/>
        <w:rPr>
          <w:b/>
          <w:color w:val="000000" w:themeColor="text1"/>
        </w:rPr>
      </w:pPr>
    </w:p>
    <w:p w14:paraId="13D3E026" w14:textId="77777777" w:rsidR="00B67AE7" w:rsidRPr="00971963" w:rsidRDefault="00B67AE7" w:rsidP="00795ECF">
      <w:pPr>
        <w:jc w:val="center"/>
        <w:rPr>
          <w:b/>
          <w:color w:val="000000" w:themeColor="text1"/>
        </w:rPr>
      </w:pPr>
    </w:p>
    <w:p w14:paraId="424ADCA9" w14:textId="77777777" w:rsidR="00B67AE7" w:rsidRPr="00971963" w:rsidRDefault="00B67AE7" w:rsidP="00795ECF">
      <w:pPr>
        <w:jc w:val="center"/>
        <w:rPr>
          <w:b/>
          <w:color w:val="000000" w:themeColor="text1"/>
        </w:rPr>
      </w:pPr>
    </w:p>
    <w:p w14:paraId="4D00047A" w14:textId="77777777" w:rsidR="00B67AE7" w:rsidRPr="00971963" w:rsidRDefault="00B67AE7" w:rsidP="00795ECF">
      <w:pPr>
        <w:jc w:val="center"/>
        <w:rPr>
          <w:b/>
          <w:color w:val="000000" w:themeColor="text1"/>
        </w:rPr>
      </w:pPr>
    </w:p>
    <w:p w14:paraId="14B8A84C" w14:textId="77777777" w:rsidR="00B67AE7" w:rsidRPr="00971963" w:rsidRDefault="00B67AE7" w:rsidP="00795ECF">
      <w:pPr>
        <w:jc w:val="center"/>
        <w:rPr>
          <w:b/>
          <w:color w:val="000000" w:themeColor="text1"/>
        </w:rPr>
      </w:pPr>
    </w:p>
    <w:p w14:paraId="0B1D1546" w14:textId="77777777" w:rsidR="00B67AE7" w:rsidRPr="00971963" w:rsidRDefault="00B67AE7" w:rsidP="00795ECF">
      <w:pPr>
        <w:jc w:val="center"/>
        <w:rPr>
          <w:b/>
          <w:color w:val="000000" w:themeColor="text1"/>
        </w:rPr>
      </w:pPr>
    </w:p>
    <w:p w14:paraId="75C5D19A" w14:textId="77777777" w:rsidR="00B67AE7" w:rsidRPr="00971963" w:rsidRDefault="00B67AE7" w:rsidP="00795ECF">
      <w:pPr>
        <w:jc w:val="center"/>
        <w:rPr>
          <w:b/>
          <w:color w:val="000000" w:themeColor="text1"/>
        </w:rPr>
      </w:pPr>
    </w:p>
    <w:p w14:paraId="41070378" w14:textId="77777777" w:rsidR="00B67AE7" w:rsidRPr="00971963" w:rsidRDefault="00B67AE7" w:rsidP="00795ECF">
      <w:pPr>
        <w:jc w:val="center"/>
        <w:rPr>
          <w:b/>
          <w:color w:val="000000" w:themeColor="text1"/>
        </w:rPr>
      </w:pPr>
    </w:p>
    <w:p w14:paraId="451CFC9E" w14:textId="77777777" w:rsidR="00B67AE7" w:rsidRPr="00971963" w:rsidRDefault="00B67AE7" w:rsidP="00795ECF">
      <w:pPr>
        <w:jc w:val="center"/>
        <w:rPr>
          <w:b/>
          <w:color w:val="000000" w:themeColor="text1"/>
        </w:rPr>
      </w:pPr>
    </w:p>
    <w:p w14:paraId="04141411" w14:textId="77777777" w:rsidR="00B67AE7" w:rsidRPr="00971963" w:rsidRDefault="00B67AE7" w:rsidP="00795ECF">
      <w:pPr>
        <w:jc w:val="center"/>
        <w:rPr>
          <w:b/>
          <w:color w:val="000000" w:themeColor="text1"/>
        </w:rPr>
      </w:pPr>
    </w:p>
    <w:p w14:paraId="11527B6A" w14:textId="77777777" w:rsidR="00B67AE7" w:rsidRPr="00971963" w:rsidRDefault="00B67AE7" w:rsidP="00795ECF">
      <w:pPr>
        <w:jc w:val="center"/>
        <w:rPr>
          <w:b/>
          <w:color w:val="000000" w:themeColor="text1"/>
        </w:rPr>
      </w:pPr>
    </w:p>
    <w:p w14:paraId="59AD453B" w14:textId="77777777" w:rsidR="004B3A84" w:rsidRDefault="004B3A84">
      <w:pPr>
        <w:spacing w:line="259" w:lineRule="auto"/>
        <w:jc w:val="left"/>
        <w:rPr>
          <w:b/>
          <w:color w:val="000000" w:themeColor="text1"/>
          <w:sz w:val="32"/>
          <w:szCs w:val="32"/>
        </w:rPr>
      </w:pPr>
      <w:r>
        <w:rPr>
          <w:b/>
          <w:color w:val="000000" w:themeColor="text1"/>
          <w:sz w:val="32"/>
          <w:szCs w:val="32"/>
        </w:rPr>
        <w:br w:type="page"/>
      </w:r>
    </w:p>
    <w:p w14:paraId="24553D91" w14:textId="0F1953B7" w:rsidR="00B67AE7" w:rsidRPr="00971963" w:rsidRDefault="00B67AE7" w:rsidP="00795ECF">
      <w:pPr>
        <w:jc w:val="center"/>
        <w:rPr>
          <w:b/>
          <w:color w:val="000000" w:themeColor="text1"/>
          <w:sz w:val="32"/>
          <w:szCs w:val="32"/>
        </w:rPr>
      </w:pPr>
      <w:r w:rsidRPr="00971963">
        <w:rPr>
          <w:b/>
          <w:color w:val="000000" w:themeColor="text1"/>
          <w:sz w:val="32"/>
          <w:szCs w:val="32"/>
        </w:rPr>
        <w:lastRenderedPageBreak/>
        <w:t>DECLARACIÓN</w:t>
      </w:r>
    </w:p>
    <w:p w14:paraId="7527B605" w14:textId="77777777" w:rsidR="00B67AE7" w:rsidRPr="00971963" w:rsidRDefault="00B67AE7" w:rsidP="00795ECF">
      <w:pPr>
        <w:jc w:val="center"/>
        <w:rPr>
          <w:b/>
          <w:color w:val="000000" w:themeColor="text1"/>
        </w:rPr>
      </w:pPr>
    </w:p>
    <w:p w14:paraId="0F7ECF90" w14:textId="5C3B0FAE" w:rsidR="00B67AE7" w:rsidRPr="00971963" w:rsidRDefault="00B67AE7" w:rsidP="00B67AE7">
      <w:pPr>
        <w:rPr>
          <w:rFonts w:cs="Arial"/>
          <w:color w:val="000000" w:themeColor="text1"/>
          <w:lang w:val="es-ES"/>
        </w:rPr>
      </w:pPr>
      <w:r w:rsidRPr="00971963">
        <w:rPr>
          <w:rFonts w:cs="Arial"/>
          <w:color w:val="000000" w:themeColor="text1"/>
          <w:lang w:val="es-ES"/>
        </w:rPr>
        <w:t>Nosotros</w:t>
      </w:r>
      <w:r w:rsidR="00CA0456">
        <w:rPr>
          <w:rFonts w:cs="Arial"/>
          <w:color w:val="000000" w:themeColor="text1"/>
          <w:lang w:val="es-ES"/>
        </w:rPr>
        <w:t xml:space="preserve"> </w:t>
      </w:r>
      <w:r w:rsidR="00CA0456" w:rsidRPr="00CA0456">
        <w:rPr>
          <w:rFonts w:cs="Arial"/>
          <w:color w:val="000000" w:themeColor="text1"/>
          <w:lang w:val="es-ES"/>
        </w:rPr>
        <w:t xml:space="preserve">Casagallo Carlosama Edison Daniel </w:t>
      </w:r>
      <w:r w:rsidRPr="00971963">
        <w:rPr>
          <w:rFonts w:cs="Arial"/>
          <w:color w:val="000000" w:themeColor="text1"/>
          <w:lang w:val="es-ES"/>
        </w:rPr>
        <w:t>con CI:</w:t>
      </w:r>
      <w:r w:rsidR="00CA0456">
        <w:rPr>
          <w:rFonts w:cs="Arial"/>
          <w:color w:val="000000" w:themeColor="text1"/>
          <w:lang w:val="es-ES"/>
        </w:rPr>
        <w:t xml:space="preserve"> 1725404501 y </w:t>
      </w:r>
      <w:r w:rsidR="00CA0456" w:rsidRPr="00CA0456">
        <w:rPr>
          <w:rFonts w:cs="Arial"/>
          <w:color w:val="000000" w:themeColor="text1"/>
          <w:lang w:val="es-ES"/>
        </w:rPr>
        <w:t>Maiza Mejía Jonathan Javier</w:t>
      </w:r>
      <w:r w:rsidRPr="00971963">
        <w:rPr>
          <w:rFonts w:cs="Arial"/>
          <w:color w:val="000000" w:themeColor="text1"/>
          <w:lang w:val="es-ES"/>
        </w:rPr>
        <w:t xml:space="preserve"> </w:t>
      </w:r>
      <w:r w:rsidR="00CA0456" w:rsidRPr="00971963">
        <w:rPr>
          <w:rFonts w:cs="Arial"/>
          <w:color w:val="000000" w:themeColor="text1"/>
          <w:lang w:val="es-ES"/>
        </w:rPr>
        <w:t>CI:</w:t>
      </w:r>
      <w:r w:rsidR="00CA0456">
        <w:rPr>
          <w:rFonts w:cs="Arial"/>
          <w:color w:val="000000" w:themeColor="text1"/>
          <w:lang w:val="es-ES"/>
        </w:rPr>
        <w:t xml:space="preserve"> </w:t>
      </w:r>
      <w:r w:rsidR="00FB3375" w:rsidRPr="00FB3375">
        <w:rPr>
          <w:rFonts w:cs="Arial"/>
          <w:color w:val="000000" w:themeColor="text1"/>
          <w:lang w:val="es-ES"/>
        </w:rPr>
        <w:t>1724172638</w:t>
      </w:r>
      <w:r w:rsidR="00FB3375">
        <w:rPr>
          <w:rFonts w:cs="Arial"/>
          <w:color w:val="000000" w:themeColor="text1"/>
          <w:lang w:val="es-ES"/>
        </w:rPr>
        <w:t xml:space="preserve"> </w:t>
      </w:r>
      <w:r w:rsidR="00CA0456">
        <w:rPr>
          <w:rFonts w:cs="Arial"/>
          <w:color w:val="000000" w:themeColor="text1"/>
          <w:lang w:val="es-ES"/>
        </w:rPr>
        <w:t>declaramos</w:t>
      </w:r>
      <w:r w:rsidRPr="00FD5CC3">
        <w:rPr>
          <w:rFonts w:cs="Arial"/>
          <w:color w:val="AEAAAA" w:themeColor="background2" w:themeShade="BF"/>
          <w:lang w:val="es-ES"/>
        </w:rPr>
        <w:t xml:space="preserve"> </w:t>
      </w:r>
      <w:r w:rsidRPr="00971963">
        <w:rPr>
          <w:rFonts w:cs="Arial"/>
          <w:color w:val="000000" w:themeColor="text1"/>
          <w:lang w:val="es-ES"/>
        </w:rPr>
        <w:t xml:space="preserve">bajo juramento que el trabajo aquí descrito es </w:t>
      </w:r>
      <w:r w:rsidRPr="00CA0456">
        <w:rPr>
          <w:rFonts w:cs="Arial"/>
          <w:lang w:val="es-ES"/>
        </w:rPr>
        <w:t>de nuestra</w:t>
      </w:r>
      <w:r w:rsidRPr="00FD5CC3">
        <w:rPr>
          <w:rFonts w:cs="Arial"/>
          <w:color w:val="AEAAAA" w:themeColor="background2" w:themeShade="BF"/>
          <w:lang w:val="es-ES"/>
        </w:rPr>
        <w:t xml:space="preserve"> </w:t>
      </w:r>
      <w:r w:rsidRPr="00971963">
        <w:rPr>
          <w:rFonts w:cs="Arial"/>
          <w:color w:val="000000" w:themeColor="text1"/>
          <w:lang w:val="es-ES"/>
        </w:rPr>
        <w:t>autoría; que no ha sido previamente presentado para ningún grado o cal</w:t>
      </w:r>
      <w:r w:rsidR="004B3A84">
        <w:rPr>
          <w:rFonts w:cs="Arial"/>
          <w:color w:val="000000" w:themeColor="text1"/>
          <w:lang w:val="es-ES"/>
        </w:rPr>
        <w:t xml:space="preserve">ificación profesional; y que </w:t>
      </w:r>
      <w:r w:rsidRPr="00971963">
        <w:rPr>
          <w:rFonts w:cs="Arial"/>
          <w:color w:val="000000" w:themeColor="text1"/>
          <w:lang w:val="es-ES"/>
        </w:rPr>
        <w:t>hemos consultado las referencias bibliográficas que se incluyen en este documento.</w:t>
      </w:r>
    </w:p>
    <w:p w14:paraId="0EED709A" w14:textId="65273DA9" w:rsidR="00B67AE7" w:rsidRPr="00971963" w:rsidRDefault="00B67AE7" w:rsidP="00B67AE7">
      <w:pPr>
        <w:rPr>
          <w:rFonts w:cs="Arial"/>
          <w:color w:val="000000" w:themeColor="text1"/>
          <w:lang w:val="es-ES_tradnl"/>
        </w:rPr>
      </w:pPr>
      <w:r w:rsidRPr="00971963">
        <w:rPr>
          <w:rFonts w:cs="Arial"/>
          <w:color w:val="000000" w:themeColor="text1"/>
          <w:lang w:val="es-ES_tradnl"/>
        </w:rPr>
        <w:t xml:space="preserve">Sin prejuicio de los derechos reconocidos en el primer párrafo del artículo 144 del Código Orgánico de la Economía Social de los Conocimientos, Creatividad e Innovación – COESC-, </w:t>
      </w:r>
      <w:r w:rsidRPr="00CA0456">
        <w:rPr>
          <w:rFonts w:cs="Arial"/>
          <w:lang w:val="es-ES_tradnl"/>
        </w:rPr>
        <w:t xml:space="preserve">somos titulares de la obra en mención y otorgamos una licencia gratuita, intransferible y </w:t>
      </w:r>
      <w:r w:rsidRPr="00971963">
        <w:rPr>
          <w:rFonts w:cs="Arial"/>
          <w:color w:val="000000" w:themeColor="text1"/>
          <w:lang w:val="es-ES_tradnl"/>
        </w:rPr>
        <w:t>no exclusiva de uso con fines académicos a la Escuela Politécnica Nacional.</w:t>
      </w:r>
    </w:p>
    <w:p w14:paraId="46057AA5" w14:textId="2EA0931C" w:rsidR="00B67AE7" w:rsidRPr="00B67AE7" w:rsidRDefault="00B67AE7" w:rsidP="00B67AE7">
      <w:pPr>
        <w:rPr>
          <w:rFonts w:cs="Arial"/>
          <w:lang w:val="es-ES_tradnl"/>
        </w:rPr>
      </w:pPr>
      <w:r w:rsidRPr="00CA0456">
        <w:rPr>
          <w:rFonts w:cs="Arial"/>
          <w:lang w:val="es-ES_tradnl"/>
        </w:rPr>
        <w:t xml:space="preserve">Entregamos toda la información técnica pertinente, en caso de que hubiese una explotación comercial de la obra por </w:t>
      </w:r>
      <w:r w:rsidRPr="00971963">
        <w:rPr>
          <w:rFonts w:cs="Arial"/>
          <w:color w:val="000000" w:themeColor="text1"/>
          <w:lang w:val="es-ES_tradnl"/>
        </w:rPr>
        <w:t xml:space="preserve">parte de </w:t>
      </w:r>
      <w:r w:rsidRPr="00B67AE7">
        <w:rPr>
          <w:rFonts w:cs="Arial"/>
          <w:lang w:val="es-ES_tradnl"/>
        </w:rPr>
        <w:t>la EPN, se negociará los porcentajes de los beneficios conforme lo establece la normativa nacional vigente.</w:t>
      </w:r>
    </w:p>
    <w:p w14:paraId="5B3ED658" w14:textId="77777777" w:rsidR="00B67AE7" w:rsidRDefault="00B67AE7" w:rsidP="00795ECF">
      <w:pPr>
        <w:jc w:val="center"/>
        <w:rPr>
          <w:b/>
        </w:rPr>
      </w:pPr>
    </w:p>
    <w:p w14:paraId="14B1D5F9" w14:textId="77777777" w:rsidR="00B67AE7" w:rsidRDefault="00B67AE7" w:rsidP="00795ECF">
      <w:pPr>
        <w:jc w:val="center"/>
        <w:rPr>
          <w:b/>
        </w:rPr>
      </w:pPr>
    </w:p>
    <w:p w14:paraId="056A696F" w14:textId="77777777" w:rsidR="00B67AE7" w:rsidRDefault="00B67AE7" w:rsidP="00795ECF">
      <w:pPr>
        <w:jc w:val="center"/>
        <w:rPr>
          <w:b/>
        </w:rPr>
      </w:pPr>
    </w:p>
    <w:p w14:paraId="5E5B6EBC" w14:textId="77777777" w:rsidR="00B67AE7" w:rsidRDefault="00B67AE7" w:rsidP="00795ECF">
      <w:pPr>
        <w:jc w:val="center"/>
        <w:rPr>
          <w:b/>
        </w:rPr>
      </w:pPr>
    </w:p>
    <w:p w14:paraId="74B410F7" w14:textId="77777777" w:rsidR="00B67AE7" w:rsidRDefault="00B67AE7" w:rsidP="00795ECF">
      <w:pPr>
        <w:jc w:val="center"/>
        <w:rPr>
          <w:b/>
        </w:rPr>
      </w:pPr>
    </w:p>
    <w:p w14:paraId="3AFBB86F" w14:textId="77777777" w:rsidR="00B67AE7" w:rsidRDefault="00B67AE7" w:rsidP="00795ECF">
      <w:pPr>
        <w:jc w:val="center"/>
        <w:rPr>
          <w:b/>
        </w:rPr>
      </w:pPr>
    </w:p>
    <w:p w14:paraId="65DF58F5" w14:textId="77777777" w:rsidR="00B67AE7" w:rsidRDefault="00B67AE7" w:rsidP="00795ECF">
      <w:pPr>
        <w:jc w:val="center"/>
        <w:rPr>
          <w:b/>
        </w:rPr>
      </w:pPr>
    </w:p>
    <w:p w14:paraId="446498A7" w14:textId="77777777" w:rsidR="00B67AE7" w:rsidRDefault="00B67AE7" w:rsidP="00795ECF">
      <w:pPr>
        <w:jc w:val="center"/>
        <w:rPr>
          <w:b/>
        </w:rPr>
      </w:pPr>
    </w:p>
    <w:p w14:paraId="62411CDA" w14:textId="77777777" w:rsidR="00B67AE7" w:rsidRDefault="00B67AE7" w:rsidP="00795ECF">
      <w:pPr>
        <w:jc w:val="center"/>
        <w:rPr>
          <w:b/>
        </w:rPr>
      </w:pPr>
    </w:p>
    <w:p w14:paraId="76FCBD65" w14:textId="77777777" w:rsidR="00B67AE7" w:rsidRDefault="00B67AE7" w:rsidP="00795ECF">
      <w:pPr>
        <w:jc w:val="center"/>
        <w:rPr>
          <w:b/>
        </w:rPr>
      </w:pPr>
    </w:p>
    <w:p w14:paraId="58FAC29A" w14:textId="77777777" w:rsidR="00B67AE7" w:rsidRDefault="00B67AE7" w:rsidP="00795ECF">
      <w:pPr>
        <w:jc w:val="center"/>
        <w:rPr>
          <w:b/>
        </w:rPr>
      </w:pPr>
    </w:p>
    <w:p w14:paraId="0A094A1B" w14:textId="77777777" w:rsidR="00B67AE7" w:rsidRDefault="00B67AE7" w:rsidP="0087231F">
      <w:pPr>
        <w:rPr>
          <w:b/>
        </w:rPr>
      </w:pPr>
    </w:p>
    <w:p w14:paraId="042045B1" w14:textId="77777777" w:rsidR="004B3A84" w:rsidRDefault="004B3A84">
      <w:pPr>
        <w:spacing w:line="259" w:lineRule="auto"/>
        <w:jc w:val="left"/>
        <w:rPr>
          <w:b/>
          <w:sz w:val="32"/>
          <w:szCs w:val="32"/>
        </w:rPr>
      </w:pPr>
      <w:r>
        <w:rPr>
          <w:b/>
          <w:sz w:val="32"/>
          <w:szCs w:val="32"/>
        </w:rPr>
        <w:br w:type="page"/>
      </w:r>
    </w:p>
    <w:p w14:paraId="216CAFD3" w14:textId="56548933" w:rsidR="00B67AE7" w:rsidRPr="00B67AE7" w:rsidRDefault="00B67AE7" w:rsidP="00B67AE7">
      <w:pPr>
        <w:jc w:val="center"/>
        <w:rPr>
          <w:b/>
          <w:sz w:val="32"/>
          <w:szCs w:val="32"/>
        </w:rPr>
      </w:pPr>
      <w:r w:rsidRPr="00B67AE7">
        <w:rPr>
          <w:b/>
          <w:sz w:val="32"/>
          <w:szCs w:val="32"/>
        </w:rPr>
        <w:lastRenderedPageBreak/>
        <w:t>DEDICATORIA</w:t>
      </w:r>
    </w:p>
    <w:p w14:paraId="61A1E61A" w14:textId="77777777" w:rsidR="00B67AE7" w:rsidRDefault="00B67AE7" w:rsidP="00B67AE7"/>
    <w:p w14:paraId="77501896" w14:textId="77777777" w:rsidR="004B3A84" w:rsidRDefault="004B3A84" w:rsidP="004B3A84">
      <w:r>
        <w:t>Dedico este trabajo a mi madre y hermano, quienes son lo más importante y valioso que tengo en mi vida. Su apoyo y amor ha sido fundamental en el proceso para llegar donde estoy; muchos de mis logros se los debo a ustedes incluyendo este. Por eso les doy mi trabajo en ofrenda por ser los promotores de mis sueños y la motivación constante para alcanzar mis anhelos.</w:t>
      </w:r>
    </w:p>
    <w:p w14:paraId="364D315D" w14:textId="39F46A5D" w:rsidR="00B67AE7" w:rsidRDefault="004B3A84" w:rsidP="004B3A84">
      <w:pPr>
        <w:rPr>
          <w:b/>
          <w:sz w:val="32"/>
          <w:szCs w:val="32"/>
        </w:rPr>
      </w:pPr>
      <w:r>
        <w:t>A mis dos ángeles Luis y Lucita, que me protegen y velan por mi desde el cielo, por haberme forjado como la persona que soy en la actualidad pues sin ellos no lo habría logrado. Por haber creído en mí desde siempre su apoyo, amor y valores que me llevaron a donde me encuentro ahora y aunque ya no están aquí les dedico mi trabajo, mi esfuerzo a lo largo de mi carrea y mis futuros logros son para ustedes</w:t>
      </w:r>
      <w:r w:rsidR="000C2A41">
        <w:t>.</w:t>
      </w:r>
    </w:p>
    <w:p w14:paraId="3D37EFD1" w14:textId="77777777" w:rsidR="0087231F" w:rsidRDefault="0087231F" w:rsidP="00B67AE7">
      <w:pPr>
        <w:jc w:val="center"/>
        <w:rPr>
          <w:b/>
          <w:sz w:val="32"/>
          <w:szCs w:val="32"/>
        </w:rPr>
      </w:pPr>
    </w:p>
    <w:p w14:paraId="241A9EAA" w14:textId="6A639655" w:rsidR="005B22D7" w:rsidRPr="001D4F25" w:rsidRDefault="00D02060" w:rsidP="005B22D7">
      <w:pPr>
        <w:jc w:val="right"/>
        <w:rPr>
          <w:rFonts w:cs="Arial"/>
          <w:b/>
          <w:sz w:val="32"/>
          <w:szCs w:val="32"/>
        </w:rPr>
      </w:pPr>
      <w:bookmarkStart w:id="11" w:name="_Hlk57526891"/>
      <w:r w:rsidRPr="001D4F25">
        <w:rPr>
          <w:rFonts w:eastAsia="Times New Roman" w:cs="Arial"/>
          <w:b/>
          <w:szCs w:val="24"/>
          <w:lang w:eastAsia="pt-BR"/>
        </w:rPr>
        <w:t>EDISON DANIEL CASAGALLO CARLOSAMA</w:t>
      </w:r>
    </w:p>
    <w:bookmarkEnd w:id="11"/>
    <w:p w14:paraId="4A6B8FE1" w14:textId="77777777" w:rsidR="00B67AE7" w:rsidRDefault="00B67AE7" w:rsidP="00B67AE7">
      <w:pPr>
        <w:jc w:val="center"/>
        <w:rPr>
          <w:b/>
          <w:sz w:val="32"/>
          <w:szCs w:val="32"/>
        </w:rPr>
      </w:pPr>
    </w:p>
    <w:p w14:paraId="1B7B9570" w14:textId="77777777" w:rsidR="00B67AE7" w:rsidRDefault="00B67AE7" w:rsidP="00B67AE7">
      <w:pPr>
        <w:jc w:val="center"/>
        <w:rPr>
          <w:b/>
          <w:sz w:val="32"/>
          <w:szCs w:val="32"/>
        </w:rPr>
      </w:pPr>
    </w:p>
    <w:p w14:paraId="6F20B656" w14:textId="136F44BA" w:rsidR="00B67AE7" w:rsidRDefault="00B67AE7" w:rsidP="00B67AE7">
      <w:pPr>
        <w:jc w:val="center"/>
        <w:rPr>
          <w:b/>
          <w:sz w:val="32"/>
          <w:szCs w:val="32"/>
        </w:rPr>
      </w:pPr>
    </w:p>
    <w:p w14:paraId="2EAC3D62" w14:textId="77777777" w:rsidR="00FB3375" w:rsidRDefault="00FB3375" w:rsidP="00B67AE7">
      <w:pPr>
        <w:jc w:val="center"/>
        <w:rPr>
          <w:b/>
          <w:sz w:val="32"/>
          <w:szCs w:val="32"/>
        </w:rPr>
      </w:pPr>
    </w:p>
    <w:p w14:paraId="54FFFA7A" w14:textId="77777777" w:rsidR="00B67AE7" w:rsidRDefault="00B67AE7" w:rsidP="00B67AE7">
      <w:pPr>
        <w:jc w:val="center"/>
        <w:rPr>
          <w:b/>
          <w:sz w:val="32"/>
          <w:szCs w:val="32"/>
        </w:rPr>
      </w:pPr>
    </w:p>
    <w:p w14:paraId="7B38F043" w14:textId="77777777" w:rsidR="00B67AE7" w:rsidRDefault="00B67AE7" w:rsidP="00B67AE7">
      <w:pPr>
        <w:jc w:val="center"/>
        <w:rPr>
          <w:b/>
          <w:sz w:val="32"/>
          <w:szCs w:val="32"/>
        </w:rPr>
      </w:pPr>
    </w:p>
    <w:p w14:paraId="5266214A" w14:textId="5BD01803" w:rsidR="00B67AE7" w:rsidRDefault="00B67AE7" w:rsidP="00B67AE7">
      <w:pPr>
        <w:jc w:val="center"/>
        <w:rPr>
          <w:b/>
          <w:sz w:val="32"/>
          <w:szCs w:val="32"/>
        </w:rPr>
      </w:pPr>
    </w:p>
    <w:p w14:paraId="6A82C80B" w14:textId="23D0919F" w:rsidR="00FB3375" w:rsidRDefault="00FB3375" w:rsidP="00FB3375">
      <w:pPr>
        <w:jc w:val="center"/>
        <w:rPr>
          <w:b/>
          <w:sz w:val="32"/>
          <w:szCs w:val="32"/>
        </w:rPr>
      </w:pPr>
    </w:p>
    <w:p w14:paraId="55E670AF" w14:textId="77777777" w:rsidR="004B3A84" w:rsidRDefault="004B3A84">
      <w:pPr>
        <w:spacing w:line="259" w:lineRule="auto"/>
        <w:jc w:val="left"/>
        <w:rPr>
          <w:b/>
          <w:sz w:val="32"/>
          <w:szCs w:val="32"/>
        </w:rPr>
      </w:pPr>
      <w:r>
        <w:rPr>
          <w:b/>
          <w:sz w:val="32"/>
          <w:szCs w:val="32"/>
        </w:rPr>
        <w:br w:type="page"/>
      </w:r>
    </w:p>
    <w:p w14:paraId="6EC6DB9D" w14:textId="4507C391" w:rsidR="00B67AE7" w:rsidRPr="00B67AE7" w:rsidRDefault="00B67AE7" w:rsidP="00B67AE7">
      <w:pPr>
        <w:jc w:val="center"/>
        <w:rPr>
          <w:b/>
          <w:sz w:val="32"/>
          <w:szCs w:val="32"/>
        </w:rPr>
      </w:pPr>
      <w:r w:rsidRPr="00B67AE7">
        <w:rPr>
          <w:b/>
          <w:sz w:val="32"/>
          <w:szCs w:val="32"/>
        </w:rPr>
        <w:lastRenderedPageBreak/>
        <w:t>AGRADECIMIENTO</w:t>
      </w:r>
    </w:p>
    <w:p w14:paraId="5DE404ED" w14:textId="77777777" w:rsidR="00795ECF" w:rsidRDefault="00795ECF" w:rsidP="00B67AE7"/>
    <w:p w14:paraId="51DDB1FA" w14:textId="77777777" w:rsidR="004B3A84" w:rsidRDefault="004B3A84" w:rsidP="004B3A84">
      <w:r>
        <w:t>A mi madre Mayra, por su amor y apoyo incondicional, por velar siempre por mi salud y mis estudios y ser esa motivación constante para seguir adelante, su confianza que ha dado rienda suelta a mis decisiones y de esa manera poder alcanzar mis sueños.</w:t>
      </w:r>
    </w:p>
    <w:p w14:paraId="4101A680" w14:textId="77777777" w:rsidR="004B3A84" w:rsidRDefault="004B3A84" w:rsidP="004B3A84">
      <w:r>
        <w:t>A mi hermano Diego, a quien admiro mucho por su apoyo y confianza que ha sido fundamental en mi vida, mi gemelo y compañía a lo largo de todos estos años, te agradezco hermano por estar siempre en las buenas y malas.</w:t>
      </w:r>
    </w:p>
    <w:p w14:paraId="775D5ECE" w14:textId="77777777" w:rsidR="004B3A84" w:rsidRDefault="004B3A84" w:rsidP="004B3A84">
      <w:r>
        <w:t>A la Escuela Politécnica Nacional, por forjarme como la persona que soy, entre los muros de sus aulas y sus pasillos los cuales recorría día a día que llegaron a convertirse en mi segundo hogar.</w:t>
      </w:r>
    </w:p>
    <w:p w14:paraId="540AEAAA" w14:textId="536FF5D6" w:rsidR="004B3A84" w:rsidRDefault="004B3A84" w:rsidP="004B3A84">
      <w:r>
        <w:t xml:space="preserve">A mis compañeros de carrera y </w:t>
      </w:r>
      <w:proofErr w:type="gramStart"/>
      <w:r>
        <w:t>del prepo</w:t>
      </w:r>
      <w:proofErr w:type="gramEnd"/>
      <w:r>
        <w:t>, con quien compartí cada etapa de mi formación académica y profesional, por ser m</w:t>
      </w:r>
      <w:r w:rsidR="000C2A41">
        <w:t>i segunda familia y compartir</w:t>
      </w:r>
      <w:r>
        <w:t xml:space="preserve"> momentos que se quedarán grabados por siempre en mi memoria y corazón.</w:t>
      </w:r>
    </w:p>
    <w:p w14:paraId="394E7F07" w14:textId="4AEAA868" w:rsidR="00B67AE7" w:rsidRDefault="004B3A84" w:rsidP="004B3A84">
      <w:r>
        <w:t>A todos los profesores que formaron parte de mi formación académica, por haber</w:t>
      </w:r>
      <w:r w:rsidR="000C2A41">
        <w:t>me</w:t>
      </w:r>
      <w:r>
        <w:t xml:space="preserve"> compartido sus conocimientos y en especial al Ing. Byron Loarte e Ing. Luz Marina Vintimilla, por sus enseñanzas, consejos y tiempo brindado y sobre todo por la guía, ayuda y dedicación para que este proyecto de titulación culmine con éxito.</w:t>
      </w:r>
    </w:p>
    <w:p w14:paraId="60A7F3F1" w14:textId="77777777" w:rsidR="0087231F" w:rsidRDefault="0087231F" w:rsidP="00B67AE7"/>
    <w:p w14:paraId="43226086" w14:textId="6D20C026" w:rsidR="00B67AE7" w:rsidRPr="001D4F25" w:rsidRDefault="001D4F25" w:rsidP="001D4F25">
      <w:pPr>
        <w:jc w:val="right"/>
        <w:rPr>
          <w:b/>
        </w:rPr>
      </w:pPr>
      <w:r w:rsidRPr="001D4F25">
        <w:rPr>
          <w:b/>
        </w:rPr>
        <w:t>EDISON DANIEL CASAGALLO CARLOSAMA</w:t>
      </w:r>
    </w:p>
    <w:p w14:paraId="18DDCA2D" w14:textId="77777777" w:rsidR="00B67AE7" w:rsidRDefault="00B67AE7" w:rsidP="00B67AE7">
      <w:pPr>
        <w:jc w:val="center"/>
        <w:rPr>
          <w:b/>
          <w:sz w:val="32"/>
          <w:szCs w:val="32"/>
        </w:rPr>
      </w:pPr>
    </w:p>
    <w:p w14:paraId="31C07D6C" w14:textId="77777777" w:rsidR="00B67AE7" w:rsidRDefault="00B67AE7" w:rsidP="00B67AE7">
      <w:pPr>
        <w:jc w:val="center"/>
        <w:rPr>
          <w:b/>
          <w:sz w:val="32"/>
          <w:szCs w:val="32"/>
        </w:rPr>
      </w:pPr>
    </w:p>
    <w:p w14:paraId="54CCBB84" w14:textId="77777777" w:rsidR="004B3A84" w:rsidRDefault="004B3A84">
      <w:pPr>
        <w:spacing w:line="259" w:lineRule="auto"/>
        <w:jc w:val="left"/>
        <w:rPr>
          <w:b/>
          <w:sz w:val="32"/>
          <w:szCs w:val="32"/>
        </w:rPr>
      </w:pPr>
      <w:r>
        <w:rPr>
          <w:b/>
          <w:sz w:val="32"/>
          <w:szCs w:val="32"/>
        </w:rPr>
        <w:br w:type="page"/>
      </w:r>
    </w:p>
    <w:p w14:paraId="40986A0E" w14:textId="3E0805A1" w:rsidR="00B67AE7" w:rsidRPr="00B67AE7" w:rsidRDefault="00B67AE7" w:rsidP="00B67AE7">
      <w:pPr>
        <w:jc w:val="center"/>
        <w:rPr>
          <w:b/>
          <w:sz w:val="32"/>
          <w:szCs w:val="32"/>
        </w:rPr>
      </w:pPr>
      <w:r w:rsidRPr="00B67AE7">
        <w:rPr>
          <w:b/>
          <w:sz w:val="32"/>
          <w:szCs w:val="32"/>
        </w:rPr>
        <w:lastRenderedPageBreak/>
        <w:t>DEDICATORIA</w:t>
      </w:r>
    </w:p>
    <w:p w14:paraId="3229826A" w14:textId="77777777" w:rsidR="00B67AE7" w:rsidRDefault="00B67AE7" w:rsidP="00B67AE7"/>
    <w:p w14:paraId="587FE6BD" w14:textId="3EC4A46D" w:rsidR="00FB3375" w:rsidRDefault="00FB3375" w:rsidP="00FB3375">
      <w:r>
        <w:t>Dedico este trabajo a mis padres y hermano</w:t>
      </w:r>
      <w:r w:rsidR="004B3A84">
        <w:t>, que han</w:t>
      </w:r>
      <w:r>
        <w:t xml:space="preserve"> sabido siempre apoyarme dándome la fuerza necesaria para poder superar problemas y adversidades, y que gracias a su inmenso amor y confianza dada hacia mi he podido cumplir mis objetivos y metas propuestas.</w:t>
      </w:r>
    </w:p>
    <w:p w14:paraId="3DC3D6BF" w14:textId="1F028672" w:rsidR="00FB3375" w:rsidRDefault="00FB3375" w:rsidP="00FB3375">
      <w:r>
        <w:t>A mi abuelito P</w:t>
      </w:r>
      <w:r w:rsidR="004B3A84">
        <w:t xml:space="preserve">edro Pablo y mi prima Estefanía, </w:t>
      </w:r>
      <w:r>
        <w:t>quien siempre supier</w:t>
      </w:r>
      <w:r w:rsidR="004B3A84">
        <w:t>on darme aliento y consejos. A</w:t>
      </w:r>
      <w:r>
        <w:t xml:space="preserve">hora me guían desde el cielo pese a no estar presente físicamente sé que verán cada uno </w:t>
      </w:r>
      <w:r w:rsidR="0087231F">
        <w:t>de mis</w:t>
      </w:r>
      <w:r>
        <w:t xml:space="preserve"> logros y </w:t>
      </w:r>
      <w:r w:rsidR="004B3A84">
        <w:t>celebrarán</w:t>
      </w:r>
      <w:r>
        <w:t xml:space="preserve"> conmigo y mi familia.</w:t>
      </w:r>
    </w:p>
    <w:p w14:paraId="1D12416B" w14:textId="77777777" w:rsidR="00FB3375" w:rsidRDefault="00FB3375" w:rsidP="00FB3375"/>
    <w:p w14:paraId="0795FC8C" w14:textId="77777777" w:rsidR="00FB3375" w:rsidRDefault="00FB3375" w:rsidP="00FB3375">
      <w:pPr>
        <w:jc w:val="right"/>
        <w:rPr>
          <w:b/>
          <w:sz w:val="32"/>
          <w:szCs w:val="32"/>
        </w:rPr>
      </w:pPr>
      <w:r>
        <w:rPr>
          <w:rFonts w:eastAsia="Times New Roman" w:cs="Arial"/>
          <w:b/>
          <w:szCs w:val="24"/>
          <w:lang w:eastAsia="pt-BR"/>
        </w:rPr>
        <w:t>JONATHAN JAVIER MAIZA MEJÍA</w:t>
      </w:r>
    </w:p>
    <w:p w14:paraId="3B09C847" w14:textId="77777777" w:rsidR="00B67AE7" w:rsidRDefault="00B67AE7" w:rsidP="00B67AE7">
      <w:pPr>
        <w:jc w:val="center"/>
        <w:rPr>
          <w:b/>
          <w:sz w:val="32"/>
          <w:szCs w:val="32"/>
        </w:rPr>
      </w:pPr>
    </w:p>
    <w:p w14:paraId="015510CE" w14:textId="77777777" w:rsidR="00B67AE7" w:rsidRDefault="00B67AE7" w:rsidP="00B67AE7">
      <w:pPr>
        <w:jc w:val="center"/>
        <w:rPr>
          <w:b/>
          <w:sz w:val="32"/>
          <w:szCs w:val="32"/>
        </w:rPr>
      </w:pPr>
    </w:p>
    <w:p w14:paraId="37726D7A" w14:textId="77777777" w:rsidR="00B67AE7" w:rsidRDefault="00B67AE7" w:rsidP="00B67AE7">
      <w:pPr>
        <w:jc w:val="center"/>
        <w:rPr>
          <w:b/>
          <w:sz w:val="32"/>
          <w:szCs w:val="32"/>
        </w:rPr>
      </w:pPr>
    </w:p>
    <w:p w14:paraId="3BDEB577" w14:textId="77777777" w:rsidR="00B67AE7" w:rsidRDefault="00B67AE7" w:rsidP="00B67AE7">
      <w:pPr>
        <w:jc w:val="center"/>
        <w:rPr>
          <w:b/>
          <w:sz w:val="32"/>
          <w:szCs w:val="32"/>
        </w:rPr>
      </w:pPr>
    </w:p>
    <w:p w14:paraId="69E47ADB" w14:textId="77777777" w:rsidR="00B67AE7" w:rsidRDefault="00B67AE7" w:rsidP="00B67AE7">
      <w:pPr>
        <w:jc w:val="center"/>
        <w:rPr>
          <w:b/>
          <w:sz w:val="32"/>
          <w:szCs w:val="32"/>
        </w:rPr>
      </w:pPr>
    </w:p>
    <w:p w14:paraId="7D4A2196" w14:textId="77777777" w:rsidR="00B67AE7" w:rsidRDefault="00B67AE7" w:rsidP="00B67AE7">
      <w:pPr>
        <w:jc w:val="center"/>
        <w:rPr>
          <w:b/>
          <w:sz w:val="32"/>
          <w:szCs w:val="32"/>
        </w:rPr>
      </w:pPr>
    </w:p>
    <w:p w14:paraId="1FF76544" w14:textId="264651E0" w:rsidR="00B67AE7" w:rsidRDefault="00B67AE7" w:rsidP="00B67AE7">
      <w:pPr>
        <w:jc w:val="center"/>
        <w:rPr>
          <w:b/>
          <w:sz w:val="32"/>
          <w:szCs w:val="32"/>
        </w:rPr>
      </w:pPr>
    </w:p>
    <w:p w14:paraId="72BFB25F" w14:textId="3F2AE8F6" w:rsidR="0087231F" w:rsidRDefault="0087231F" w:rsidP="00B67AE7">
      <w:pPr>
        <w:jc w:val="center"/>
        <w:rPr>
          <w:b/>
          <w:sz w:val="32"/>
          <w:szCs w:val="32"/>
        </w:rPr>
      </w:pPr>
    </w:p>
    <w:p w14:paraId="6C380858" w14:textId="77777777" w:rsidR="0087231F" w:rsidRDefault="0087231F" w:rsidP="00B67AE7">
      <w:pPr>
        <w:jc w:val="center"/>
        <w:rPr>
          <w:b/>
          <w:sz w:val="32"/>
          <w:szCs w:val="32"/>
        </w:rPr>
      </w:pPr>
    </w:p>
    <w:p w14:paraId="70F49939" w14:textId="77777777" w:rsidR="00B67AE7" w:rsidRDefault="00B67AE7" w:rsidP="00B67AE7">
      <w:pPr>
        <w:jc w:val="center"/>
        <w:rPr>
          <w:b/>
          <w:sz w:val="32"/>
          <w:szCs w:val="32"/>
        </w:rPr>
      </w:pPr>
    </w:p>
    <w:p w14:paraId="5711D035" w14:textId="77777777" w:rsidR="004B3A84" w:rsidRDefault="004B3A84">
      <w:pPr>
        <w:spacing w:line="259" w:lineRule="auto"/>
        <w:jc w:val="left"/>
        <w:rPr>
          <w:b/>
          <w:sz w:val="32"/>
          <w:szCs w:val="32"/>
        </w:rPr>
      </w:pPr>
      <w:r>
        <w:rPr>
          <w:b/>
          <w:sz w:val="32"/>
          <w:szCs w:val="32"/>
        </w:rPr>
        <w:br w:type="page"/>
      </w:r>
    </w:p>
    <w:p w14:paraId="70901DC5" w14:textId="6911485C" w:rsidR="00B67AE7" w:rsidRPr="00B67AE7" w:rsidRDefault="00B67AE7" w:rsidP="00B67AE7">
      <w:pPr>
        <w:jc w:val="center"/>
        <w:rPr>
          <w:b/>
          <w:sz w:val="32"/>
          <w:szCs w:val="32"/>
        </w:rPr>
      </w:pPr>
      <w:r w:rsidRPr="00B67AE7">
        <w:rPr>
          <w:b/>
          <w:sz w:val="32"/>
          <w:szCs w:val="32"/>
        </w:rPr>
        <w:lastRenderedPageBreak/>
        <w:t>AGRADECIMIENTO</w:t>
      </w:r>
    </w:p>
    <w:p w14:paraId="63D2FA3D" w14:textId="77777777" w:rsidR="00B67AE7" w:rsidRDefault="00B67AE7" w:rsidP="00B67AE7"/>
    <w:p w14:paraId="5721EE62" w14:textId="024B9342" w:rsidR="00FB3375" w:rsidRDefault="00FB3375" w:rsidP="00FB3375">
      <w:r>
        <w:t xml:space="preserve">Agradezco a </w:t>
      </w:r>
      <w:r w:rsidR="004B3A84">
        <w:t>Dios y al divino niño Jesús, quienes</w:t>
      </w:r>
      <w:r>
        <w:t xml:space="preserve"> siempre han sabido cuidar cada paso que he dado, sobre todo por darme la tranquilidad, la fe y la fuerza para superar todas las adversidades.</w:t>
      </w:r>
    </w:p>
    <w:p w14:paraId="4BC31CE3" w14:textId="40DA7E98" w:rsidR="00FB3375" w:rsidRDefault="00FB3375" w:rsidP="00FB3375">
      <w:r>
        <w:t>A mis padres Javier y Alexandra</w:t>
      </w:r>
      <w:r w:rsidR="004B3A84">
        <w:t>,</w:t>
      </w:r>
      <w:r>
        <w:t xml:space="preserve"> que por su infinito amor y esfuerzo </w:t>
      </w:r>
      <w:r w:rsidR="004B3A84">
        <w:t>nos saca adelante a mí</w:t>
      </w:r>
      <w:r>
        <w:t xml:space="preserve"> y a mi hermano y nunca dejarnos rendir ante los problemas y dificultades formando hombres de bien con amor a Dios y a la familia.</w:t>
      </w:r>
    </w:p>
    <w:p w14:paraId="173810E6" w14:textId="33C13944" w:rsidR="00FB3375" w:rsidRDefault="00FB3375" w:rsidP="00FB3375">
      <w:r>
        <w:t xml:space="preserve">A mi hermano </w:t>
      </w:r>
      <w:proofErr w:type="spellStart"/>
      <w:r>
        <w:t>Jhon</w:t>
      </w:r>
      <w:proofErr w:type="spellEnd"/>
      <w:r w:rsidR="004B3A84">
        <w:t>,</w:t>
      </w:r>
      <w:r>
        <w:t xml:space="preserve"> quien siempre ha sabido escucharme apoyarme dándome ánimos y estar ahí conmigo cada día siempre en las buenas y las malas.</w:t>
      </w:r>
    </w:p>
    <w:p w14:paraId="5CED18A0" w14:textId="54E1FFFC" w:rsidR="00FB3375" w:rsidRDefault="004B3A84" w:rsidP="00FB3375">
      <w:r>
        <w:t xml:space="preserve">A mis tíos y primos, </w:t>
      </w:r>
      <w:r w:rsidR="00FB3375">
        <w:t xml:space="preserve">que han estado </w:t>
      </w:r>
      <w:r>
        <w:t xml:space="preserve">en todo momento brindándome </w:t>
      </w:r>
      <w:r w:rsidR="00FB3375">
        <w:t>sus palabras de aliento y compartir sus experiencias para no pasar por las mismas dificultades que ellos.</w:t>
      </w:r>
    </w:p>
    <w:p w14:paraId="0ED6A07F" w14:textId="5195E451" w:rsidR="00FB3375" w:rsidRDefault="004B3A84" w:rsidP="00FB3375">
      <w:r>
        <w:t xml:space="preserve">A todos los profesores, </w:t>
      </w:r>
      <w:r w:rsidR="000C2A41">
        <w:t xml:space="preserve">que </w:t>
      </w:r>
      <w:r w:rsidR="00FB3375">
        <w:t xml:space="preserve">a lo largo de mi formación académica </w:t>
      </w:r>
      <w:r w:rsidR="000C2A41">
        <w:t xml:space="preserve">me han compartido </w:t>
      </w:r>
      <w:r w:rsidR="00FB3375">
        <w:t>sus conocimientos especialmente al Ing. Byron Loarte e Ing. Luz Marina Vintimil</w:t>
      </w:r>
      <w:r>
        <w:t xml:space="preserve">la por todo el tiempo brindado. Con su apoyo y guía, ahora logre </w:t>
      </w:r>
      <w:r w:rsidR="00FB3375">
        <w:t>culminar con éxito el proyecto de titulación</w:t>
      </w:r>
    </w:p>
    <w:p w14:paraId="5AD7F0F7" w14:textId="3DF448BB" w:rsidR="00FB3375" w:rsidRDefault="004B3A84" w:rsidP="00FB3375">
      <w:r>
        <w:t xml:space="preserve">A mis amigos, </w:t>
      </w:r>
      <w:r w:rsidR="00FB3375">
        <w:t>que a lo largo de tod</w:t>
      </w:r>
      <w:r>
        <w:t>o este tiempo han sabido bríndame</w:t>
      </w:r>
      <w:r w:rsidR="00FB3375">
        <w:t xml:space="preserve"> su amistad sincera y mediante el apoyo mutuo hemos podido culminar nuestros estudios con éxito  </w:t>
      </w:r>
    </w:p>
    <w:p w14:paraId="2FD6D0C0" w14:textId="0FB32925" w:rsidR="00B67AE7" w:rsidRDefault="00FB3375" w:rsidP="00FB3375">
      <w:r>
        <w:t>A la Escuela Politécnica Nacional</w:t>
      </w:r>
      <w:r w:rsidR="004B3A84">
        <w:t>,</w:t>
      </w:r>
      <w:r>
        <w:t xml:space="preserve"> que me abrió sus puertas para transformar mi vida</w:t>
      </w:r>
      <w:r w:rsidR="004B3A84">
        <w:t xml:space="preserve"> </w:t>
      </w:r>
      <w:r w:rsidR="000C2A41">
        <w:t xml:space="preserve">y más que </w:t>
      </w:r>
      <w:r w:rsidR="004B3A84">
        <w:t xml:space="preserve">obtener un título, </w:t>
      </w:r>
      <w:r>
        <w:t>la experiencia de ser un politécnico y convertirme en un profesional.</w:t>
      </w:r>
    </w:p>
    <w:p w14:paraId="5F132061" w14:textId="3CA51626" w:rsidR="00725089" w:rsidRDefault="00725089" w:rsidP="00B67AE7"/>
    <w:p w14:paraId="02C1DC44" w14:textId="77777777" w:rsidR="00FB3375" w:rsidRDefault="00FB3375" w:rsidP="00FB3375">
      <w:pPr>
        <w:jc w:val="right"/>
        <w:rPr>
          <w:b/>
          <w:sz w:val="32"/>
          <w:szCs w:val="32"/>
        </w:rPr>
      </w:pPr>
      <w:r>
        <w:rPr>
          <w:rFonts w:eastAsia="Times New Roman" w:cs="Arial"/>
          <w:b/>
          <w:szCs w:val="24"/>
          <w:lang w:eastAsia="pt-BR"/>
        </w:rPr>
        <w:t>JONATHAN JAVIER MAIZA MEJÍA</w:t>
      </w:r>
    </w:p>
    <w:p w14:paraId="7BCDFFC7" w14:textId="77777777" w:rsidR="00725089" w:rsidRDefault="00725089" w:rsidP="00B67AE7"/>
    <w:p w14:paraId="28DA6DA1" w14:textId="77777777" w:rsidR="00725089" w:rsidRDefault="00725089" w:rsidP="00B67AE7"/>
    <w:p w14:paraId="5EAC8889" w14:textId="77777777" w:rsidR="00725089" w:rsidRDefault="00725089" w:rsidP="00B67AE7"/>
    <w:p w14:paraId="7931C903" w14:textId="77777777" w:rsidR="00FB3375" w:rsidRDefault="00FB3375" w:rsidP="00725089">
      <w:pPr>
        <w:jc w:val="center"/>
        <w:rPr>
          <w:b/>
          <w:sz w:val="32"/>
          <w:szCs w:val="32"/>
        </w:rPr>
      </w:pPr>
    </w:p>
    <w:p w14:paraId="3DE6EBC2" w14:textId="77777777" w:rsidR="004B3A84" w:rsidRDefault="004B3A84">
      <w:pPr>
        <w:spacing w:line="259" w:lineRule="auto"/>
        <w:jc w:val="left"/>
        <w:rPr>
          <w:b/>
          <w:sz w:val="32"/>
          <w:szCs w:val="32"/>
        </w:rPr>
      </w:pPr>
      <w:r>
        <w:rPr>
          <w:b/>
          <w:sz w:val="32"/>
          <w:szCs w:val="32"/>
        </w:rPr>
        <w:br w:type="page"/>
      </w:r>
    </w:p>
    <w:p w14:paraId="20C30521" w14:textId="76628DCD" w:rsidR="00725089" w:rsidRPr="00725089" w:rsidRDefault="00725089" w:rsidP="00725089">
      <w:pPr>
        <w:jc w:val="center"/>
        <w:rPr>
          <w:b/>
          <w:sz w:val="32"/>
          <w:szCs w:val="32"/>
        </w:rPr>
      </w:pPr>
      <w:r w:rsidRPr="009B4688">
        <w:rPr>
          <w:b/>
          <w:sz w:val="32"/>
          <w:szCs w:val="32"/>
        </w:rPr>
        <w:lastRenderedPageBreak/>
        <w:t>ÍNDICE DE CONTENIDOS</w:t>
      </w:r>
    </w:p>
    <w:p w14:paraId="376E8EA7" w14:textId="285E4994" w:rsidR="009B4688" w:rsidRDefault="00EB0249">
      <w:pPr>
        <w:pStyle w:val="TDC1"/>
        <w:tabs>
          <w:tab w:val="left" w:pos="440"/>
          <w:tab w:val="right" w:leader="dot" w:pos="8494"/>
        </w:tabs>
        <w:rPr>
          <w:rFonts w:asciiTheme="minorHAnsi" w:eastAsiaTheme="minorEastAsia" w:hAnsiTheme="minorHAnsi"/>
          <w:noProof/>
          <w:lang w:eastAsia="es-EC"/>
        </w:rPr>
      </w:pPr>
      <w:r w:rsidRPr="006F0A29">
        <w:fldChar w:fldCharType="begin"/>
      </w:r>
      <w:r w:rsidRPr="006F0A29">
        <w:instrText xml:space="preserve"> TOC \o "1-3" \h \z \u </w:instrText>
      </w:r>
      <w:r w:rsidRPr="006F0A29">
        <w:fldChar w:fldCharType="separate"/>
      </w:r>
      <w:hyperlink w:anchor="_Toc58342046" w:history="1">
        <w:r w:rsidR="009B4688" w:rsidRPr="00F26BA8">
          <w:rPr>
            <w:rStyle w:val="Hipervnculo"/>
            <w:noProof/>
          </w:rPr>
          <w:t>1</w:t>
        </w:r>
        <w:r w:rsidR="009B4688">
          <w:rPr>
            <w:rFonts w:asciiTheme="minorHAnsi" w:eastAsiaTheme="minorEastAsia" w:hAnsiTheme="minorHAnsi"/>
            <w:noProof/>
            <w:lang w:eastAsia="es-EC"/>
          </w:rPr>
          <w:tab/>
        </w:r>
        <w:r w:rsidR="009B4688" w:rsidRPr="00F26BA8">
          <w:rPr>
            <w:rStyle w:val="Hipervnculo"/>
            <w:noProof/>
          </w:rPr>
          <w:t>Introducción</w:t>
        </w:r>
        <w:r w:rsidR="009B4688">
          <w:rPr>
            <w:noProof/>
            <w:webHidden/>
          </w:rPr>
          <w:tab/>
        </w:r>
        <w:r w:rsidR="009B4688">
          <w:rPr>
            <w:noProof/>
            <w:webHidden/>
          </w:rPr>
          <w:fldChar w:fldCharType="begin"/>
        </w:r>
        <w:r w:rsidR="009B4688">
          <w:rPr>
            <w:noProof/>
            <w:webHidden/>
          </w:rPr>
          <w:instrText xml:space="preserve"> PAGEREF _Toc58342046 \h </w:instrText>
        </w:r>
        <w:r w:rsidR="009B4688">
          <w:rPr>
            <w:noProof/>
            <w:webHidden/>
          </w:rPr>
        </w:r>
        <w:r w:rsidR="009B4688">
          <w:rPr>
            <w:noProof/>
            <w:webHidden/>
          </w:rPr>
          <w:fldChar w:fldCharType="separate"/>
        </w:r>
        <w:r w:rsidR="009B4688">
          <w:rPr>
            <w:noProof/>
            <w:webHidden/>
          </w:rPr>
          <w:t>1</w:t>
        </w:r>
        <w:r w:rsidR="009B4688">
          <w:rPr>
            <w:noProof/>
            <w:webHidden/>
          </w:rPr>
          <w:fldChar w:fldCharType="end"/>
        </w:r>
      </w:hyperlink>
    </w:p>
    <w:p w14:paraId="27636FD7" w14:textId="0C4AE3FC" w:rsidR="009B4688" w:rsidRDefault="00CD1AC5">
      <w:pPr>
        <w:pStyle w:val="TDC2"/>
        <w:tabs>
          <w:tab w:val="left" w:pos="880"/>
          <w:tab w:val="right" w:leader="dot" w:pos="8494"/>
        </w:tabs>
        <w:rPr>
          <w:rFonts w:asciiTheme="minorHAnsi" w:eastAsiaTheme="minorEastAsia" w:hAnsiTheme="minorHAnsi"/>
          <w:noProof/>
          <w:lang w:eastAsia="es-EC"/>
        </w:rPr>
      </w:pPr>
      <w:hyperlink w:anchor="_Toc58342047" w:history="1">
        <w:r w:rsidR="009B4688" w:rsidRPr="00F26BA8">
          <w:rPr>
            <w:rStyle w:val="Hipervnculo"/>
            <w:noProof/>
          </w:rPr>
          <w:t>1.1</w:t>
        </w:r>
        <w:r w:rsidR="009B4688">
          <w:rPr>
            <w:rFonts w:asciiTheme="minorHAnsi" w:eastAsiaTheme="minorEastAsia" w:hAnsiTheme="minorHAnsi"/>
            <w:noProof/>
            <w:lang w:eastAsia="es-EC"/>
          </w:rPr>
          <w:tab/>
        </w:r>
        <w:r w:rsidR="009B4688" w:rsidRPr="00F26BA8">
          <w:rPr>
            <w:rStyle w:val="Hipervnculo"/>
            <w:noProof/>
          </w:rPr>
          <w:t>Objetivo general</w:t>
        </w:r>
        <w:r w:rsidR="009B4688">
          <w:rPr>
            <w:noProof/>
            <w:webHidden/>
          </w:rPr>
          <w:tab/>
        </w:r>
        <w:r w:rsidR="009B4688">
          <w:rPr>
            <w:noProof/>
            <w:webHidden/>
          </w:rPr>
          <w:fldChar w:fldCharType="begin"/>
        </w:r>
        <w:r w:rsidR="009B4688">
          <w:rPr>
            <w:noProof/>
            <w:webHidden/>
          </w:rPr>
          <w:instrText xml:space="preserve"> PAGEREF _Toc58342047 \h </w:instrText>
        </w:r>
        <w:r w:rsidR="009B4688">
          <w:rPr>
            <w:noProof/>
            <w:webHidden/>
          </w:rPr>
        </w:r>
        <w:r w:rsidR="009B4688">
          <w:rPr>
            <w:noProof/>
            <w:webHidden/>
          </w:rPr>
          <w:fldChar w:fldCharType="separate"/>
        </w:r>
        <w:r w:rsidR="009B4688">
          <w:rPr>
            <w:noProof/>
            <w:webHidden/>
          </w:rPr>
          <w:t>2</w:t>
        </w:r>
        <w:r w:rsidR="009B4688">
          <w:rPr>
            <w:noProof/>
            <w:webHidden/>
          </w:rPr>
          <w:fldChar w:fldCharType="end"/>
        </w:r>
      </w:hyperlink>
    </w:p>
    <w:p w14:paraId="2CC65669" w14:textId="703827C4" w:rsidR="009B4688" w:rsidRDefault="00CD1AC5">
      <w:pPr>
        <w:pStyle w:val="TDC2"/>
        <w:tabs>
          <w:tab w:val="left" w:pos="880"/>
          <w:tab w:val="right" w:leader="dot" w:pos="8494"/>
        </w:tabs>
        <w:rPr>
          <w:rFonts w:asciiTheme="minorHAnsi" w:eastAsiaTheme="minorEastAsia" w:hAnsiTheme="minorHAnsi"/>
          <w:noProof/>
          <w:lang w:eastAsia="es-EC"/>
        </w:rPr>
      </w:pPr>
      <w:hyperlink w:anchor="_Toc58342048" w:history="1">
        <w:r w:rsidR="009B4688" w:rsidRPr="00F26BA8">
          <w:rPr>
            <w:rStyle w:val="Hipervnculo"/>
            <w:noProof/>
          </w:rPr>
          <w:t>1.2</w:t>
        </w:r>
        <w:r w:rsidR="009B4688">
          <w:rPr>
            <w:rFonts w:asciiTheme="minorHAnsi" w:eastAsiaTheme="minorEastAsia" w:hAnsiTheme="minorHAnsi"/>
            <w:noProof/>
            <w:lang w:eastAsia="es-EC"/>
          </w:rPr>
          <w:tab/>
        </w:r>
        <w:r w:rsidR="009B4688" w:rsidRPr="00F26BA8">
          <w:rPr>
            <w:rStyle w:val="Hipervnculo"/>
            <w:noProof/>
          </w:rPr>
          <w:t>Objetivos específicos</w:t>
        </w:r>
        <w:r w:rsidR="009B4688">
          <w:rPr>
            <w:noProof/>
            <w:webHidden/>
          </w:rPr>
          <w:tab/>
        </w:r>
        <w:r w:rsidR="009B4688">
          <w:rPr>
            <w:noProof/>
            <w:webHidden/>
          </w:rPr>
          <w:fldChar w:fldCharType="begin"/>
        </w:r>
        <w:r w:rsidR="009B4688">
          <w:rPr>
            <w:noProof/>
            <w:webHidden/>
          </w:rPr>
          <w:instrText xml:space="preserve"> PAGEREF _Toc58342048 \h </w:instrText>
        </w:r>
        <w:r w:rsidR="009B4688">
          <w:rPr>
            <w:noProof/>
            <w:webHidden/>
          </w:rPr>
        </w:r>
        <w:r w:rsidR="009B4688">
          <w:rPr>
            <w:noProof/>
            <w:webHidden/>
          </w:rPr>
          <w:fldChar w:fldCharType="separate"/>
        </w:r>
        <w:r w:rsidR="009B4688">
          <w:rPr>
            <w:noProof/>
            <w:webHidden/>
          </w:rPr>
          <w:t>2</w:t>
        </w:r>
        <w:r w:rsidR="009B4688">
          <w:rPr>
            <w:noProof/>
            <w:webHidden/>
          </w:rPr>
          <w:fldChar w:fldCharType="end"/>
        </w:r>
      </w:hyperlink>
    </w:p>
    <w:p w14:paraId="4FEDC2AD" w14:textId="3E463467" w:rsidR="009B4688" w:rsidRDefault="00CD1AC5">
      <w:pPr>
        <w:pStyle w:val="TDC2"/>
        <w:tabs>
          <w:tab w:val="left" w:pos="880"/>
          <w:tab w:val="right" w:leader="dot" w:pos="8494"/>
        </w:tabs>
        <w:rPr>
          <w:rFonts w:asciiTheme="minorHAnsi" w:eastAsiaTheme="minorEastAsia" w:hAnsiTheme="minorHAnsi"/>
          <w:noProof/>
          <w:lang w:eastAsia="es-EC"/>
        </w:rPr>
      </w:pPr>
      <w:hyperlink w:anchor="_Toc58342049" w:history="1">
        <w:r w:rsidR="009B4688" w:rsidRPr="00F26BA8">
          <w:rPr>
            <w:rStyle w:val="Hipervnculo"/>
            <w:noProof/>
          </w:rPr>
          <w:t>1.3</w:t>
        </w:r>
        <w:r w:rsidR="009B4688">
          <w:rPr>
            <w:rFonts w:asciiTheme="minorHAnsi" w:eastAsiaTheme="minorEastAsia" w:hAnsiTheme="minorHAnsi"/>
            <w:noProof/>
            <w:lang w:eastAsia="es-EC"/>
          </w:rPr>
          <w:tab/>
        </w:r>
        <w:r w:rsidR="009B4688" w:rsidRPr="00F26BA8">
          <w:rPr>
            <w:rStyle w:val="Hipervnculo"/>
            <w:noProof/>
          </w:rPr>
          <w:t>Alcance</w:t>
        </w:r>
        <w:r w:rsidR="009B4688">
          <w:rPr>
            <w:noProof/>
            <w:webHidden/>
          </w:rPr>
          <w:tab/>
        </w:r>
        <w:r w:rsidR="009B4688">
          <w:rPr>
            <w:noProof/>
            <w:webHidden/>
          </w:rPr>
          <w:fldChar w:fldCharType="begin"/>
        </w:r>
        <w:r w:rsidR="009B4688">
          <w:rPr>
            <w:noProof/>
            <w:webHidden/>
          </w:rPr>
          <w:instrText xml:space="preserve"> PAGEREF _Toc58342049 \h </w:instrText>
        </w:r>
        <w:r w:rsidR="009B4688">
          <w:rPr>
            <w:noProof/>
            <w:webHidden/>
          </w:rPr>
        </w:r>
        <w:r w:rsidR="009B4688">
          <w:rPr>
            <w:noProof/>
            <w:webHidden/>
          </w:rPr>
          <w:fldChar w:fldCharType="separate"/>
        </w:r>
        <w:r w:rsidR="009B4688">
          <w:rPr>
            <w:noProof/>
            <w:webHidden/>
          </w:rPr>
          <w:t>2</w:t>
        </w:r>
        <w:r w:rsidR="009B4688">
          <w:rPr>
            <w:noProof/>
            <w:webHidden/>
          </w:rPr>
          <w:fldChar w:fldCharType="end"/>
        </w:r>
      </w:hyperlink>
    </w:p>
    <w:p w14:paraId="6F523A17" w14:textId="69AA9E7A" w:rsidR="009B4688" w:rsidRDefault="00CD1AC5">
      <w:pPr>
        <w:pStyle w:val="TDC1"/>
        <w:tabs>
          <w:tab w:val="left" w:pos="440"/>
          <w:tab w:val="right" w:leader="dot" w:pos="8494"/>
        </w:tabs>
        <w:rPr>
          <w:rFonts w:asciiTheme="minorHAnsi" w:eastAsiaTheme="minorEastAsia" w:hAnsiTheme="minorHAnsi"/>
          <w:noProof/>
          <w:lang w:eastAsia="es-EC"/>
        </w:rPr>
      </w:pPr>
      <w:hyperlink w:anchor="_Toc58342050" w:history="1">
        <w:r w:rsidR="009B4688" w:rsidRPr="00F26BA8">
          <w:rPr>
            <w:rStyle w:val="Hipervnculo"/>
            <w:noProof/>
          </w:rPr>
          <w:t>2</w:t>
        </w:r>
        <w:r w:rsidR="009B4688">
          <w:rPr>
            <w:rFonts w:asciiTheme="minorHAnsi" w:eastAsiaTheme="minorEastAsia" w:hAnsiTheme="minorHAnsi"/>
            <w:noProof/>
            <w:lang w:eastAsia="es-EC"/>
          </w:rPr>
          <w:tab/>
        </w:r>
        <w:r w:rsidR="009B4688" w:rsidRPr="00F26BA8">
          <w:rPr>
            <w:rStyle w:val="Hipervnculo"/>
            <w:noProof/>
          </w:rPr>
          <w:t>Metodología</w:t>
        </w:r>
        <w:r w:rsidR="009B4688">
          <w:rPr>
            <w:noProof/>
            <w:webHidden/>
          </w:rPr>
          <w:tab/>
        </w:r>
        <w:r w:rsidR="009B4688">
          <w:rPr>
            <w:noProof/>
            <w:webHidden/>
          </w:rPr>
          <w:fldChar w:fldCharType="begin"/>
        </w:r>
        <w:r w:rsidR="009B4688">
          <w:rPr>
            <w:noProof/>
            <w:webHidden/>
          </w:rPr>
          <w:instrText xml:space="preserve"> PAGEREF _Toc58342050 \h </w:instrText>
        </w:r>
        <w:r w:rsidR="009B4688">
          <w:rPr>
            <w:noProof/>
            <w:webHidden/>
          </w:rPr>
        </w:r>
        <w:r w:rsidR="009B4688">
          <w:rPr>
            <w:noProof/>
            <w:webHidden/>
          </w:rPr>
          <w:fldChar w:fldCharType="separate"/>
        </w:r>
        <w:r w:rsidR="009B4688">
          <w:rPr>
            <w:noProof/>
            <w:webHidden/>
          </w:rPr>
          <w:t>5</w:t>
        </w:r>
        <w:r w:rsidR="009B4688">
          <w:rPr>
            <w:noProof/>
            <w:webHidden/>
          </w:rPr>
          <w:fldChar w:fldCharType="end"/>
        </w:r>
      </w:hyperlink>
    </w:p>
    <w:p w14:paraId="408B7CFE" w14:textId="5E38208A" w:rsidR="009B4688" w:rsidRDefault="00CD1AC5">
      <w:pPr>
        <w:pStyle w:val="TDC2"/>
        <w:tabs>
          <w:tab w:val="left" w:pos="880"/>
          <w:tab w:val="right" w:leader="dot" w:pos="8494"/>
        </w:tabs>
        <w:rPr>
          <w:rFonts w:asciiTheme="minorHAnsi" w:eastAsiaTheme="minorEastAsia" w:hAnsiTheme="minorHAnsi"/>
          <w:noProof/>
          <w:lang w:eastAsia="es-EC"/>
        </w:rPr>
      </w:pPr>
      <w:hyperlink w:anchor="_Toc58342051" w:history="1">
        <w:r w:rsidR="009B4688" w:rsidRPr="00F26BA8">
          <w:rPr>
            <w:rStyle w:val="Hipervnculo"/>
            <w:noProof/>
          </w:rPr>
          <w:t>2.1</w:t>
        </w:r>
        <w:r w:rsidR="009B4688">
          <w:rPr>
            <w:rFonts w:asciiTheme="minorHAnsi" w:eastAsiaTheme="minorEastAsia" w:hAnsiTheme="minorHAnsi"/>
            <w:noProof/>
            <w:lang w:eastAsia="es-EC"/>
          </w:rPr>
          <w:tab/>
        </w:r>
        <w:r w:rsidR="009B4688" w:rsidRPr="00F26BA8">
          <w:rPr>
            <w:rStyle w:val="Hipervnculo"/>
            <w:noProof/>
          </w:rPr>
          <w:t>Metodología de Desarrollo</w:t>
        </w:r>
        <w:r w:rsidR="009B4688">
          <w:rPr>
            <w:noProof/>
            <w:webHidden/>
          </w:rPr>
          <w:tab/>
        </w:r>
        <w:r w:rsidR="009B4688">
          <w:rPr>
            <w:noProof/>
            <w:webHidden/>
          </w:rPr>
          <w:fldChar w:fldCharType="begin"/>
        </w:r>
        <w:r w:rsidR="009B4688">
          <w:rPr>
            <w:noProof/>
            <w:webHidden/>
          </w:rPr>
          <w:instrText xml:space="preserve"> PAGEREF _Toc58342051 \h </w:instrText>
        </w:r>
        <w:r w:rsidR="009B4688">
          <w:rPr>
            <w:noProof/>
            <w:webHidden/>
          </w:rPr>
        </w:r>
        <w:r w:rsidR="009B4688">
          <w:rPr>
            <w:noProof/>
            <w:webHidden/>
          </w:rPr>
          <w:fldChar w:fldCharType="separate"/>
        </w:r>
        <w:r w:rsidR="009B4688">
          <w:rPr>
            <w:noProof/>
            <w:webHidden/>
          </w:rPr>
          <w:t>5</w:t>
        </w:r>
        <w:r w:rsidR="009B4688">
          <w:rPr>
            <w:noProof/>
            <w:webHidden/>
          </w:rPr>
          <w:fldChar w:fldCharType="end"/>
        </w:r>
      </w:hyperlink>
    </w:p>
    <w:p w14:paraId="4246E0D5" w14:textId="107C5213"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52" w:history="1">
        <w:r w:rsidR="009B4688" w:rsidRPr="00F26BA8">
          <w:rPr>
            <w:rStyle w:val="Hipervnculo"/>
            <w:noProof/>
          </w:rPr>
          <w:t>2.1.1</w:t>
        </w:r>
        <w:r w:rsidR="009B4688">
          <w:rPr>
            <w:rFonts w:asciiTheme="minorHAnsi" w:eastAsiaTheme="minorEastAsia" w:hAnsiTheme="minorHAnsi"/>
            <w:noProof/>
            <w:lang w:eastAsia="es-EC"/>
          </w:rPr>
          <w:tab/>
        </w:r>
        <w:r w:rsidR="009B4688" w:rsidRPr="00F26BA8">
          <w:rPr>
            <w:rStyle w:val="Hipervnculo"/>
            <w:noProof/>
          </w:rPr>
          <w:t>Roles</w:t>
        </w:r>
        <w:r w:rsidR="009B4688">
          <w:rPr>
            <w:noProof/>
            <w:webHidden/>
          </w:rPr>
          <w:tab/>
        </w:r>
        <w:r w:rsidR="009B4688">
          <w:rPr>
            <w:noProof/>
            <w:webHidden/>
          </w:rPr>
          <w:fldChar w:fldCharType="begin"/>
        </w:r>
        <w:r w:rsidR="009B4688">
          <w:rPr>
            <w:noProof/>
            <w:webHidden/>
          </w:rPr>
          <w:instrText xml:space="preserve"> PAGEREF _Toc58342052 \h </w:instrText>
        </w:r>
        <w:r w:rsidR="009B4688">
          <w:rPr>
            <w:noProof/>
            <w:webHidden/>
          </w:rPr>
        </w:r>
        <w:r w:rsidR="009B4688">
          <w:rPr>
            <w:noProof/>
            <w:webHidden/>
          </w:rPr>
          <w:fldChar w:fldCharType="separate"/>
        </w:r>
        <w:r w:rsidR="009B4688">
          <w:rPr>
            <w:noProof/>
            <w:webHidden/>
          </w:rPr>
          <w:t>5</w:t>
        </w:r>
        <w:r w:rsidR="009B4688">
          <w:rPr>
            <w:noProof/>
            <w:webHidden/>
          </w:rPr>
          <w:fldChar w:fldCharType="end"/>
        </w:r>
      </w:hyperlink>
    </w:p>
    <w:p w14:paraId="342C2CF0" w14:textId="01217693"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53" w:history="1">
        <w:r w:rsidR="009B4688" w:rsidRPr="00F26BA8">
          <w:rPr>
            <w:rStyle w:val="Hipervnculo"/>
            <w:noProof/>
          </w:rPr>
          <w:t>2.1.2</w:t>
        </w:r>
        <w:r w:rsidR="009B4688">
          <w:rPr>
            <w:rFonts w:asciiTheme="minorHAnsi" w:eastAsiaTheme="minorEastAsia" w:hAnsiTheme="minorHAnsi"/>
            <w:noProof/>
            <w:lang w:eastAsia="es-EC"/>
          </w:rPr>
          <w:tab/>
        </w:r>
        <w:r w:rsidR="009B4688" w:rsidRPr="00F26BA8">
          <w:rPr>
            <w:rStyle w:val="Hipervnculo"/>
            <w:noProof/>
          </w:rPr>
          <w:t>Artefactos</w:t>
        </w:r>
        <w:r w:rsidR="009B4688">
          <w:rPr>
            <w:noProof/>
            <w:webHidden/>
          </w:rPr>
          <w:tab/>
        </w:r>
        <w:r w:rsidR="009B4688">
          <w:rPr>
            <w:noProof/>
            <w:webHidden/>
          </w:rPr>
          <w:fldChar w:fldCharType="begin"/>
        </w:r>
        <w:r w:rsidR="009B4688">
          <w:rPr>
            <w:noProof/>
            <w:webHidden/>
          </w:rPr>
          <w:instrText xml:space="preserve"> PAGEREF _Toc58342053 \h </w:instrText>
        </w:r>
        <w:r w:rsidR="009B4688">
          <w:rPr>
            <w:noProof/>
            <w:webHidden/>
          </w:rPr>
        </w:r>
        <w:r w:rsidR="009B4688">
          <w:rPr>
            <w:noProof/>
            <w:webHidden/>
          </w:rPr>
          <w:fldChar w:fldCharType="separate"/>
        </w:r>
        <w:r w:rsidR="009B4688">
          <w:rPr>
            <w:noProof/>
            <w:webHidden/>
          </w:rPr>
          <w:t>6</w:t>
        </w:r>
        <w:r w:rsidR="009B4688">
          <w:rPr>
            <w:noProof/>
            <w:webHidden/>
          </w:rPr>
          <w:fldChar w:fldCharType="end"/>
        </w:r>
      </w:hyperlink>
    </w:p>
    <w:p w14:paraId="1DC4B9B3" w14:textId="63CB2CDF" w:rsidR="009B4688" w:rsidRDefault="00CD1AC5">
      <w:pPr>
        <w:pStyle w:val="TDC2"/>
        <w:tabs>
          <w:tab w:val="left" w:pos="880"/>
          <w:tab w:val="right" w:leader="dot" w:pos="8494"/>
        </w:tabs>
        <w:rPr>
          <w:rFonts w:asciiTheme="minorHAnsi" w:eastAsiaTheme="minorEastAsia" w:hAnsiTheme="minorHAnsi"/>
          <w:noProof/>
          <w:lang w:eastAsia="es-EC"/>
        </w:rPr>
      </w:pPr>
      <w:hyperlink w:anchor="_Toc58342054" w:history="1">
        <w:r w:rsidR="009B4688" w:rsidRPr="00F26BA8">
          <w:rPr>
            <w:rStyle w:val="Hipervnculo"/>
            <w:noProof/>
          </w:rPr>
          <w:t>2.2</w:t>
        </w:r>
        <w:r w:rsidR="009B4688">
          <w:rPr>
            <w:rFonts w:asciiTheme="minorHAnsi" w:eastAsiaTheme="minorEastAsia" w:hAnsiTheme="minorHAnsi"/>
            <w:noProof/>
            <w:lang w:eastAsia="es-EC"/>
          </w:rPr>
          <w:tab/>
        </w:r>
        <w:r w:rsidR="009B4688" w:rsidRPr="00F26BA8">
          <w:rPr>
            <w:rStyle w:val="Hipervnculo"/>
            <w:noProof/>
          </w:rPr>
          <w:t>Diseño de interfaces</w:t>
        </w:r>
        <w:r w:rsidR="009B4688">
          <w:rPr>
            <w:noProof/>
            <w:webHidden/>
          </w:rPr>
          <w:tab/>
        </w:r>
        <w:r w:rsidR="009B4688">
          <w:rPr>
            <w:noProof/>
            <w:webHidden/>
          </w:rPr>
          <w:fldChar w:fldCharType="begin"/>
        </w:r>
        <w:r w:rsidR="009B4688">
          <w:rPr>
            <w:noProof/>
            <w:webHidden/>
          </w:rPr>
          <w:instrText xml:space="preserve"> PAGEREF _Toc58342054 \h </w:instrText>
        </w:r>
        <w:r w:rsidR="009B4688">
          <w:rPr>
            <w:noProof/>
            <w:webHidden/>
          </w:rPr>
        </w:r>
        <w:r w:rsidR="009B4688">
          <w:rPr>
            <w:noProof/>
            <w:webHidden/>
          </w:rPr>
          <w:fldChar w:fldCharType="separate"/>
        </w:r>
        <w:r w:rsidR="009B4688">
          <w:rPr>
            <w:noProof/>
            <w:webHidden/>
          </w:rPr>
          <w:t>8</w:t>
        </w:r>
        <w:r w:rsidR="009B4688">
          <w:rPr>
            <w:noProof/>
            <w:webHidden/>
          </w:rPr>
          <w:fldChar w:fldCharType="end"/>
        </w:r>
      </w:hyperlink>
    </w:p>
    <w:p w14:paraId="1F14B895" w14:textId="7289384D"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55" w:history="1">
        <w:r w:rsidR="009B4688" w:rsidRPr="00F26BA8">
          <w:rPr>
            <w:rStyle w:val="Hipervnculo"/>
            <w:noProof/>
          </w:rPr>
          <w:t>2.2.1</w:t>
        </w:r>
        <w:r w:rsidR="009B4688">
          <w:rPr>
            <w:rFonts w:asciiTheme="minorHAnsi" w:eastAsiaTheme="minorEastAsia" w:hAnsiTheme="minorHAnsi"/>
            <w:noProof/>
            <w:lang w:eastAsia="es-EC"/>
          </w:rPr>
          <w:tab/>
        </w:r>
        <w:r w:rsidR="009B4688" w:rsidRPr="00F26BA8">
          <w:rPr>
            <w:rStyle w:val="Hipervnculo"/>
            <w:noProof/>
          </w:rPr>
          <w:t>Herramienta utilizada para el diseño</w:t>
        </w:r>
        <w:r w:rsidR="009B4688">
          <w:rPr>
            <w:noProof/>
            <w:webHidden/>
          </w:rPr>
          <w:tab/>
        </w:r>
        <w:r w:rsidR="009B4688">
          <w:rPr>
            <w:noProof/>
            <w:webHidden/>
          </w:rPr>
          <w:fldChar w:fldCharType="begin"/>
        </w:r>
        <w:r w:rsidR="009B4688">
          <w:rPr>
            <w:noProof/>
            <w:webHidden/>
          </w:rPr>
          <w:instrText xml:space="preserve"> PAGEREF _Toc58342055 \h </w:instrText>
        </w:r>
        <w:r w:rsidR="009B4688">
          <w:rPr>
            <w:noProof/>
            <w:webHidden/>
          </w:rPr>
        </w:r>
        <w:r w:rsidR="009B4688">
          <w:rPr>
            <w:noProof/>
            <w:webHidden/>
          </w:rPr>
          <w:fldChar w:fldCharType="separate"/>
        </w:r>
        <w:r w:rsidR="009B4688">
          <w:rPr>
            <w:noProof/>
            <w:webHidden/>
          </w:rPr>
          <w:t>8</w:t>
        </w:r>
        <w:r w:rsidR="009B4688">
          <w:rPr>
            <w:noProof/>
            <w:webHidden/>
          </w:rPr>
          <w:fldChar w:fldCharType="end"/>
        </w:r>
      </w:hyperlink>
    </w:p>
    <w:p w14:paraId="78F9FA93" w14:textId="29DE1908" w:rsidR="009B4688" w:rsidRDefault="00CD1AC5">
      <w:pPr>
        <w:pStyle w:val="TDC3"/>
        <w:tabs>
          <w:tab w:val="left" w:pos="1320"/>
          <w:tab w:val="right" w:leader="dot" w:pos="8494"/>
        </w:tabs>
        <w:rPr>
          <w:rFonts w:asciiTheme="minorHAnsi" w:eastAsiaTheme="minorEastAsia" w:hAnsiTheme="minorHAnsi"/>
          <w:noProof/>
          <w:lang w:eastAsia="es-EC"/>
        </w:rPr>
      </w:pPr>
      <w:r>
        <w:fldChar w:fldCharType="begin"/>
      </w:r>
      <w:r>
        <w:instrText xml:space="preserve"> HYPERLINK \l "_Toc58342056" </w:instrText>
      </w:r>
      <w:r>
        <w:fldChar w:fldCharType="separate"/>
      </w:r>
      <w:r w:rsidR="009B4688" w:rsidRPr="00F26BA8">
        <w:rPr>
          <w:rStyle w:val="Hipervnculo"/>
          <w:noProof/>
        </w:rPr>
        <w:t>2.2.2</w:t>
      </w:r>
      <w:r w:rsidR="009B4688">
        <w:rPr>
          <w:rFonts w:asciiTheme="minorHAnsi" w:eastAsiaTheme="minorEastAsia" w:hAnsiTheme="minorHAnsi"/>
          <w:noProof/>
          <w:lang w:eastAsia="es-EC"/>
        </w:rPr>
        <w:tab/>
      </w:r>
      <w:del w:id="12" w:author="Daniel Casagallo" w:date="2020-12-21T18:43:00Z">
        <w:r w:rsidR="009B4688" w:rsidRPr="00F26BA8" w:rsidDel="0096106E">
          <w:rPr>
            <w:rStyle w:val="Hipervnculo"/>
            <w:noProof/>
          </w:rPr>
          <w:delText>Sistema</w:delText>
        </w:r>
      </w:del>
      <w:ins w:id="13" w:author="Daniel Casagallo" w:date="2020-12-21T18:43:00Z">
        <w:r w:rsidR="0096106E">
          <w:rPr>
            <w:rStyle w:val="Hipervnculo"/>
            <w:noProof/>
          </w:rPr>
          <w:t>Sistema</w:t>
        </w:r>
      </w:ins>
      <w:r w:rsidR="009B4688" w:rsidRPr="00F26BA8">
        <w:rPr>
          <w:rStyle w:val="Hipervnculo"/>
          <w:noProof/>
        </w:rPr>
        <w:t xml:space="preserve"> </w:t>
      </w:r>
      <w:del w:id="14" w:author="Daniel Casagallo" w:date="2020-12-21T18:44:00Z">
        <w:r w:rsidR="009B4688" w:rsidRPr="00F26BA8" w:rsidDel="0096106E">
          <w:rPr>
            <w:rStyle w:val="Hipervnculo"/>
            <w:noProof/>
          </w:rPr>
          <w:delText>Web</w:delText>
        </w:r>
      </w:del>
      <w:ins w:id="15" w:author="Daniel Casagallo" w:date="2020-12-21T18:44:00Z">
        <w:r w:rsidR="0096106E">
          <w:rPr>
            <w:rStyle w:val="Hipervnculo"/>
            <w:noProof/>
          </w:rPr>
          <w:t>Web</w:t>
        </w:r>
      </w:ins>
      <w:r w:rsidR="009B4688">
        <w:rPr>
          <w:noProof/>
          <w:webHidden/>
        </w:rPr>
        <w:tab/>
      </w:r>
      <w:r w:rsidR="009B4688">
        <w:rPr>
          <w:noProof/>
          <w:webHidden/>
        </w:rPr>
        <w:fldChar w:fldCharType="begin"/>
      </w:r>
      <w:r w:rsidR="009B4688">
        <w:rPr>
          <w:noProof/>
          <w:webHidden/>
        </w:rPr>
        <w:instrText xml:space="preserve"> PAGEREF _Toc58342056 \h </w:instrText>
      </w:r>
      <w:r w:rsidR="009B4688">
        <w:rPr>
          <w:noProof/>
          <w:webHidden/>
        </w:rPr>
      </w:r>
      <w:r w:rsidR="009B4688">
        <w:rPr>
          <w:noProof/>
          <w:webHidden/>
        </w:rPr>
        <w:fldChar w:fldCharType="separate"/>
      </w:r>
      <w:r w:rsidR="009B4688">
        <w:rPr>
          <w:noProof/>
          <w:webHidden/>
        </w:rPr>
        <w:t>9</w:t>
      </w:r>
      <w:r w:rsidR="009B4688">
        <w:rPr>
          <w:noProof/>
          <w:webHidden/>
        </w:rPr>
        <w:fldChar w:fldCharType="end"/>
      </w:r>
      <w:r>
        <w:rPr>
          <w:noProof/>
        </w:rPr>
        <w:fldChar w:fldCharType="end"/>
      </w:r>
    </w:p>
    <w:p w14:paraId="290EE06D" w14:textId="0713313E" w:rsidR="009B4688" w:rsidRDefault="00CD1AC5">
      <w:pPr>
        <w:pStyle w:val="TDC2"/>
        <w:tabs>
          <w:tab w:val="left" w:pos="880"/>
          <w:tab w:val="right" w:leader="dot" w:pos="8494"/>
        </w:tabs>
        <w:rPr>
          <w:rFonts w:asciiTheme="minorHAnsi" w:eastAsiaTheme="minorEastAsia" w:hAnsiTheme="minorHAnsi"/>
          <w:noProof/>
          <w:lang w:eastAsia="es-EC"/>
        </w:rPr>
      </w:pPr>
      <w:hyperlink w:anchor="_Toc58342057" w:history="1">
        <w:r w:rsidR="009B4688" w:rsidRPr="00F26BA8">
          <w:rPr>
            <w:rStyle w:val="Hipervnculo"/>
            <w:noProof/>
          </w:rPr>
          <w:t>2.3</w:t>
        </w:r>
        <w:r w:rsidR="009B4688">
          <w:rPr>
            <w:rFonts w:asciiTheme="minorHAnsi" w:eastAsiaTheme="minorEastAsia" w:hAnsiTheme="minorHAnsi"/>
            <w:noProof/>
            <w:lang w:eastAsia="es-EC"/>
          </w:rPr>
          <w:tab/>
        </w:r>
        <w:r w:rsidR="009B4688" w:rsidRPr="00F26BA8">
          <w:rPr>
            <w:rStyle w:val="Hipervnculo"/>
            <w:noProof/>
          </w:rPr>
          <w:t>Diseño de la arquitectura</w:t>
        </w:r>
        <w:r w:rsidR="009B4688">
          <w:rPr>
            <w:noProof/>
            <w:webHidden/>
          </w:rPr>
          <w:tab/>
        </w:r>
        <w:r w:rsidR="009B4688">
          <w:rPr>
            <w:noProof/>
            <w:webHidden/>
          </w:rPr>
          <w:fldChar w:fldCharType="begin"/>
        </w:r>
        <w:r w:rsidR="009B4688">
          <w:rPr>
            <w:noProof/>
            <w:webHidden/>
          </w:rPr>
          <w:instrText xml:space="preserve"> PAGEREF _Toc58342057 \h </w:instrText>
        </w:r>
        <w:r w:rsidR="009B4688">
          <w:rPr>
            <w:noProof/>
            <w:webHidden/>
          </w:rPr>
        </w:r>
        <w:r w:rsidR="009B4688">
          <w:rPr>
            <w:noProof/>
            <w:webHidden/>
          </w:rPr>
          <w:fldChar w:fldCharType="separate"/>
        </w:r>
        <w:r w:rsidR="009B4688">
          <w:rPr>
            <w:noProof/>
            <w:webHidden/>
          </w:rPr>
          <w:t>10</w:t>
        </w:r>
        <w:r w:rsidR="009B4688">
          <w:rPr>
            <w:noProof/>
            <w:webHidden/>
          </w:rPr>
          <w:fldChar w:fldCharType="end"/>
        </w:r>
      </w:hyperlink>
    </w:p>
    <w:p w14:paraId="3AC4755D" w14:textId="1DC9A0C8"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58" w:history="1">
        <w:r w:rsidR="009B4688" w:rsidRPr="00F26BA8">
          <w:rPr>
            <w:rStyle w:val="Hipervnculo"/>
            <w:noProof/>
          </w:rPr>
          <w:t>2.3.1</w:t>
        </w:r>
        <w:r w:rsidR="009B4688">
          <w:rPr>
            <w:rFonts w:asciiTheme="minorHAnsi" w:eastAsiaTheme="minorEastAsia" w:hAnsiTheme="minorHAnsi"/>
            <w:noProof/>
            <w:lang w:eastAsia="es-EC"/>
          </w:rPr>
          <w:tab/>
        </w:r>
        <w:r w:rsidR="009B4688" w:rsidRPr="00F26BA8">
          <w:rPr>
            <w:rStyle w:val="Hipervnculo"/>
            <w:noProof/>
          </w:rPr>
          <w:t>Patrón arquitectónico</w:t>
        </w:r>
        <w:r w:rsidR="009B4688">
          <w:rPr>
            <w:noProof/>
            <w:webHidden/>
          </w:rPr>
          <w:tab/>
        </w:r>
        <w:r w:rsidR="009B4688">
          <w:rPr>
            <w:noProof/>
            <w:webHidden/>
          </w:rPr>
          <w:fldChar w:fldCharType="begin"/>
        </w:r>
        <w:r w:rsidR="009B4688">
          <w:rPr>
            <w:noProof/>
            <w:webHidden/>
          </w:rPr>
          <w:instrText xml:space="preserve"> PAGEREF _Toc58342058 \h </w:instrText>
        </w:r>
        <w:r w:rsidR="009B4688">
          <w:rPr>
            <w:noProof/>
            <w:webHidden/>
          </w:rPr>
        </w:r>
        <w:r w:rsidR="009B4688">
          <w:rPr>
            <w:noProof/>
            <w:webHidden/>
          </w:rPr>
          <w:fldChar w:fldCharType="separate"/>
        </w:r>
        <w:r w:rsidR="009B4688">
          <w:rPr>
            <w:noProof/>
            <w:webHidden/>
          </w:rPr>
          <w:t>10</w:t>
        </w:r>
        <w:r w:rsidR="009B4688">
          <w:rPr>
            <w:noProof/>
            <w:webHidden/>
          </w:rPr>
          <w:fldChar w:fldCharType="end"/>
        </w:r>
      </w:hyperlink>
    </w:p>
    <w:p w14:paraId="1DD73A5E" w14:textId="48732305" w:rsidR="009B4688" w:rsidRDefault="00CD1AC5">
      <w:pPr>
        <w:pStyle w:val="TDC3"/>
        <w:tabs>
          <w:tab w:val="left" w:pos="1320"/>
          <w:tab w:val="right" w:leader="dot" w:pos="8494"/>
        </w:tabs>
        <w:rPr>
          <w:rFonts w:asciiTheme="minorHAnsi" w:eastAsiaTheme="minorEastAsia" w:hAnsiTheme="minorHAnsi"/>
          <w:noProof/>
          <w:lang w:eastAsia="es-EC"/>
        </w:rPr>
      </w:pPr>
      <w:r>
        <w:fldChar w:fldCharType="begin"/>
      </w:r>
      <w:r>
        <w:instrText xml:space="preserve"> HYPERLINK \l "_Toc58342059" </w:instrText>
      </w:r>
      <w:r>
        <w:fldChar w:fldCharType="separate"/>
      </w:r>
      <w:r w:rsidR="009B4688" w:rsidRPr="00F26BA8">
        <w:rPr>
          <w:rStyle w:val="Hipervnculo"/>
          <w:noProof/>
        </w:rPr>
        <w:t>2.3.2</w:t>
      </w:r>
      <w:r w:rsidR="009B4688">
        <w:rPr>
          <w:rFonts w:asciiTheme="minorHAnsi" w:eastAsiaTheme="minorEastAsia" w:hAnsiTheme="minorHAnsi"/>
          <w:noProof/>
          <w:lang w:eastAsia="es-EC"/>
        </w:rPr>
        <w:tab/>
      </w:r>
      <w:del w:id="16" w:author="Daniel Casagallo" w:date="2020-12-21T18:43:00Z">
        <w:r w:rsidR="009B4688" w:rsidRPr="00F26BA8" w:rsidDel="0096106E">
          <w:rPr>
            <w:rStyle w:val="Hipervnculo"/>
            <w:noProof/>
          </w:rPr>
          <w:delText>Sistema</w:delText>
        </w:r>
      </w:del>
      <w:ins w:id="17" w:author="Daniel Casagallo" w:date="2020-12-21T18:43:00Z">
        <w:r w:rsidR="0096106E">
          <w:rPr>
            <w:rStyle w:val="Hipervnculo"/>
            <w:noProof/>
          </w:rPr>
          <w:t>Sistema</w:t>
        </w:r>
      </w:ins>
      <w:r w:rsidR="009B4688" w:rsidRPr="00F26BA8">
        <w:rPr>
          <w:rStyle w:val="Hipervnculo"/>
          <w:noProof/>
        </w:rPr>
        <w:t xml:space="preserve"> </w:t>
      </w:r>
      <w:del w:id="18" w:author="Daniel Casagallo" w:date="2020-12-21T18:44:00Z">
        <w:r w:rsidR="009B4688" w:rsidRPr="00F26BA8" w:rsidDel="0096106E">
          <w:rPr>
            <w:rStyle w:val="Hipervnculo"/>
            <w:noProof/>
          </w:rPr>
          <w:delText>Web</w:delText>
        </w:r>
      </w:del>
      <w:ins w:id="19" w:author="Daniel Casagallo" w:date="2020-12-21T18:44:00Z">
        <w:r w:rsidR="0096106E">
          <w:rPr>
            <w:rStyle w:val="Hipervnculo"/>
            <w:noProof/>
          </w:rPr>
          <w:t>Web</w:t>
        </w:r>
      </w:ins>
      <w:r w:rsidR="009B4688">
        <w:rPr>
          <w:noProof/>
          <w:webHidden/>
        </w:rPr>
        <w:tab/>
      </w:r>
      <w:r w:rsidR="009B4688">
        <w:rPr>
          <w:noProof/>
          <w:webHidden/>
        </w:rPr>
        <w:fldChar w:fldCharType="begin"/>
      </w:r>
      <w:r w:rsidR="009B4688">
        <w:rPr>
          <w:noProof/>
          <w:webHidden/>
        </w:rPr>
        <w:instrText xml:space="preserve"> PAGEREF _Toc58342059 \h </w:instrText>
      </w:r>
      <w:r w:rsidR="009B4688">
        <w:rPr>
          <w:noProof/>
          <w:webHidden/>
        </w:rPr>
      </w:r>
      <w:r w:rsidR="009B4688">
        <w:rPr>
          <w:noProof/>
          <w:webHidden/>
        </w:rPr>
        <w:fldChar w:fldCharType="separate"/>
      </w:r>
      <w:r w:rsidR="009B4688">
        <w:rPr>
          <w:noProof/>
          <w:webHidden/>
        </w:rPr>
        <w:t>10</w:t>
      </w:r>
      <w:r w:rsidR="009B4688">
        <w:rPr>
          <w:noProof/>
          <w:webHidden/>
        </w:rPr>
        <w:fldChar w:fldCharType="end"/>
      </w:r>
      <w:r>
        <w:rPr>
          <w:noProof/>
        </w:rPr>
        <w:fldChar w:fldCharType="end"/>
      </w:r>
    </w:p>
    <w:p w14:paraId="64E6E9DC" w14:textId="7073DD0C" w:rsidR="009B4688" w:rsidRDefault="00CD1AC5">
      <w:pPr>
        <w:pStyle w:val="TDC3"/>
        <w:tabs>
          <w:tab w:val="left" w:pos="1320"/>
          <w:tab w:val="right" w:leader="dot" w:pos="8494"/>
        </w:tabs>
        <w:rPr>
          <w:rFonts w:asciiTheme="minorHAnsi" w:eastAsiaTheme="minorEastAsia" w:hAnsiTheme="minorHAnsi"/>
          <w:noProof/>
          <w:lang w:eastAsia="es-EC"/>
        </w:rPr>
      </w:pPr>
      <w:r>
        <w:fldChar w:fldCharType="begin"/>
      </w:r>
      <w:r>
        <w:instrText xml:space="preserve"> HYPERLINK \l "_Toc58342060" </w:instrText>
      </w:r>
      <w:r>
        <w:fldChar w:fldCharType="separate"/>
      </w:r>
      <w:r w:rsidR="009B4688" w:rsidRPr="00F26BA8">
        <w:rPr>
          <w:rStyle w:val="Hipervnculo"/>
          <w:noProof/>
        </w:rPr>
        <w:t>2.3.3</w:t>
      </w:r>
      <w:r w:rsidR="009B4688">
        <w:rPr>
          <w:rFonts w:asciiTheme="minorHAnsi" w:eastAsiaTheme="minorEastAsia" w:hAnsiTheme="minorHAnsi"/>
          <w:noProof/>
          <w:lang w:eastAsia="es-EC"/>
        </w:rPr>
        <w:tab/>
      </w:r>
      <w:del w:id="20" w:author="Daniel Casagallo" w:date="2020-12-21T18:44:00Z">
        <w:r w:rsidR="009B4688" w:rsidRPr="00F26BA8" w:rsidDel="0096106E">
          <w:rPr>
            <w:rStyle w:val="Hipervnculo"/>
            <w:noProof/>
          </w:rPr>
          <w:delText>Aplicación</w:delText>
        </w:r>
      </w:del>
      <w:ins w:id="21" w:author="Daniel Casagallo" w:date="2020-12-21T18:44:00Z">
        <w:r w:rsidR="0096106E">
          <w:rPr>
            <w:rStyle w:val="Hipervnculo"/>
            <w:noProof/>
          </w:rPr>
          <w:t>Aplicación</w:t>
        </w:r>
      </w:ins>
      <w:r w:rsidR="009B4688" w:rsidRPr="00F26BA8">
        <w:rPr>
          <w:rStyle w:val="Hipervnculo"/>
          <w:noProof/>
        </w:rPr>
        <w:t xml:space="preserve"> </w:t>
      </w:r>
      <w:del w:id="22" w:author="Daniel Casagallo" w:date="2020-12-21T18:45:00Z">
        <w:r w:rsidR="009B4688" w:rsidRPr="00F26BA8" w:rsidDel="0096106E">
          <w:rPr>
            <w:rStyle w:val="Hipervnculo"/>
            <w:noProof/>
          </w:rPr>
          <w:delText>Móvil</w:delText>
        </w:r>
      </w:del>
      <w:ins w:id="23" w:author="Daniel Casagallo" w:date="2020-12-21T18:45:00Z">
        <w:r w:rsidR="0096106E">
          <w:rPr>
            <w:rStyle w:val="Hipervnculo"/>
            <w:noProof/>
          </w:rPr>
          <w:t>Móvil</w:t>
        </w:r>
      </w:ins>
      <w:r w:rsidR="009B4688">
        <w:rPr>
          <w:noProof/>
          <w:webHidden/>
        </w:rPr>
        <w:tab/>
      </w:r>
      <w:r w:rsidR="009B4688">
        <w:rPr>
          <w:noProof/>
          <w:webHidden/>
        </w:rPr>
        <w:fldChar w:fldCharType="begin"/>
      </w:r>
      <w:r w:rsidR="009B4688">
        <w:rPr>
          <w:noProof/>
          <w:webHidden/>
        </w:rPr>
        <w:instrText xml:space="preserve"> PAGEREF _Toc58342060 \h </w:instrText>
      </w:r>
      <w:r w:rsidR="009B4688">
        <w:rPr>
          <w:noProof/>
          <w:webHidden/>
        </w:rPr>
      </w:r>
      <w:r w:rsidR="009B4688">
        <w:rPr>
          <w:noProof/>
          <w:webHidden/>
        </w:rPr>
        <w:fldChar w:fldCharType="separate"/>
      </w:r>
      <w:r w:rsidR="009B4688">
        <w:rPr>
          <w:noProof/>
          <w:webHidden/>
        </w:rPr>
        <w:t>11</w:t>
      </w:r>
      <w:r w:rsidR="009B4688">
        <w:rPr>
          <w:noProof/>
          <w:webHidden/>
        </w:rPr>
        <w:fldChar w:fldCharType="end"/>
      </w:r>
      <w:r>
        <w:rPr>
          <w:noProof/>
        </w:rPr>
        <w:fldChar w:fldCharType="end"/>
      </w:r>
    </w:p>
    <w:p w14:paraId="09A6823B" w14:textId="54114577" w:rsidR="009B4688" w:rsidRDefault="00CD1AC5">
      <w:pPr>
        <w:pStyle w:val="TDC2"/>
        <w:tabs>
          <w:tab w:val="left" w:pos="880"/>
          <w:tab w:val="right" w:leader="dot" w:pos="8494"/>
        </w:tabs>
        <w:rPr>
          <w:rFonts w:asciiTheme="minorHAnsi" w:eastAsiaTheme="minorEastAsia" w:hAnsiTheme="minorHAnsi"/>
          <w:noProof/>
          <w:lang w:eastAsia="es-EC"/>
        </w:rPr>
      </w:pPr>
      <w:hyperlink w:anchor="_Toc58342061" w:history="1">
        <w:r w:rsidR="009B4688" w:rsidRPr="00F26BA8">
          <w:rPr>
            <w:rStyle w:val="Hipervnculo"/>
            <w:noProof/>
          </w:rPr>
          <w:t>2.4</w:t>
        </w:r>
        <w:r w:rsidR="009B4688">
          <w:rPr>
            <w:rFonts w:asciiTheme="minorHAnsi" w:eastAsiaTheme="minorEastAsia" w:hAnsiTheme="minorHAnsi"/>
            <w:noProof/>
            <w:lang w:eastAsia="es-EC"/>
          </w:rPr>
          <w:tab/>
        </w:r>
        <w:r w:rsidR="009B4688" w:rsidRPr="00F26BA8">
          <w:rPr>
            <w:rStyle w:val="Hipervnculo"/>
            <w:noProof/>
          </w:rPr>
          <w:t>Herramientas de desarrollo</w:t>
        </w:r>
        <w:r w:rsidR="009B4688">
          <w:rPr>
            <w:noProof/>
            <w:webHidden/>
          </w:rPr>
          <w:tab/>
        </w:r>
        <w:r w:rsidR="009B4688">
          <w:rPr>
            <w:noProof/>
            <w:webHidden/>
          </w:rPr>
          <w:fldChar w:fldCharType="begin"/>
        </w:r>
        <w:r w:rsidR="009B4688">
          <w:rPr>
            <w:noProof/>
            <w:webHidden/>
          </w:rPr>
          <w:instrText xml:space="preserve"> PAGEREF _Toc58342061 \h </w:instrText>
        </w:r>
        <w:r w:rsidR="009B4688">
          <w:rPr>
            <w:noProof/>
            <w:webHidden/>
          </w:rPr>
        </w:r>
        <w:r w:rsidR="009B4688">
          <w:rPr>
            <w:noProof/>
            <w:webHidden/>
          </w:rPr>
          <w:fldChar w:fldCharType="separate"/>
        </w:r>
        <w:r w:rsidR="009B4688">
          <w:rPr>
            <w:noProof/>
            <w:webHidden/>
          </w:rPr>
          <w:t>11</w:t>
        </w:r>
        <w:r w:rsidR="009B4688">
          <w:rPr>
            <w:noProof/>
            <w:webHidden/>
          </w:rPr>
          <w:fldChar w:fldCharType="end"/>
        </w:r>
      </w:hyperlink>
    </w:p>
    <w:p w14:paraId="53DEB4B9" w14:textId="04134BDD" w:rsidR="009B4688" w:rsidRDefault="00CD1AC5">
      <w:pPr>
        <w:pStyle w:val="TDC3"/>
        <w:tabs>
          <w:tab w:val="left" w:pos="1320"/>
          <w:tab w:val="right" w:leader="dot" w:pos="8494"/>
        </w:tabs>
        <w:rPr>
          <w:rFonts w:asciiTheme="minorHAnsi" w:eastAsiaTheme="minorEastAsia" w:hAnsiTheme="minorHAnsi"/>
          <w:noProof/>
          <w:lang w:eastAsia="es-EC"/>
        </w:rPr>
      </w:pPr>
      <w:r>
        <w:fldChar w:fldCharType="begin"/>
      </w:r>
      <w:r>
        <w:instrText xml:space="preserve"> HYPERLINK \l "_Toc58342062" </w:instrText>
      </w:r>
      <w:r>
        <w:fldChar w:fldCharType="separate"/>
      </w:r>
      <w:r w:rsidR="009B4688" w:rsidRPr="00F26BA8">
        <w:rPr>
          <w:rStyle w:val="Hipervnculo"/>
          <w:noProof/>
        </w:rPr>
        <w:t>2.4.1</w:t>
      </w:r>
      <w:r w:rsidR="009B4688">
        <w:rPr>
          <w:rFonts w:asciiTheme="minorHAnsi" w:eastAsiaTheme="minorEastAsia" w:hAnsiTheme="minorHAnsi"/>
          <w:noProof/>
          <w:lang w:eastAsia="es-EC"/>
        </w:rPr>
        <w:tab/>
      </w:r>
      <w:del w:id="24" w:author="Daniel Casagallo" w:date="2020-12-21T18:43:00Z">
        <w:r w:rsidR="009B4688" w:rsidRPr="00F26BA8" w:rsidDel="0096106E">
          <w:rPr>
            <w:rStyle w:val="Hipervnculo"/>
            <w:noProof/>
          </w:rPr>
          <w:delText>Sistema</w:delText>
        </w:r>
      </w:del>
      <w:ins w:id="25" w:author="Daniel Casagallo" w:date="2020-12-21T18:43:00Z">
        <w:r w:rsidR="0096106E">
          <w:rPr>
            <w:rStyle w:val="Hipervnculo"/>
            <w:noProof/>
          </w:rPr>
          <w:t>Sistema</w:t>
        </w:r>
      </w:ins>
      <w:r w:rsidR="009B4688" w:rsidRPr="00F26BA8">
        <w:rPr>
          <w:rStyle w:val="Hipervnculo"/>
          <w:noProof/>
        </w:rPr>
        <w:t xml:space="preserve"> </w:t>
      </w:r>
      <w:del w:id="26" w:author="Daniel Casagallo" w:date="2020-12-21T18:44:00Z">
        <w:r w:rsidR="009B4688" w:rsidRPr="00F26BA8" w:rsidDel="0096106E">
          <w:rPr>
            <w:rStyle w:val="Hipervnculo"/>
            <w:noProof/>
          </w:rPr>
          <w:delText>Web</w:delText>
        </w:r>
      </w:del>
      <w:ins w:id="27" w:author="Daniel Casagallo" w:date="2020-12-21T18:44:00Z">
        <w:r w:rsidR="0096106E">
          <w:rPr>
            <w:rStyle w:val="Hipervnculo"/>
            <w:noProof/>
          </w:rPr>
          <w:t>Web</w:t>
        </w:r>
      </w:ins>
      <w:r w:rsidR="009B4688">
        <w:rPr>
          <w:noProof/>
          <w:webHidden/>
        </w:rPr>
        <w:tab/>
      </w:r>
      <w:r w:rsidR="009B4688">
        <w:rPr>
          <w:noProof/>
          <w:webHidden/>
        </w:rPr>
        <w:fldChar w:fldCharType="begin"/>
      </w:r>
      <w:r w:rsidR="009B4688">
        <w:rPr>
          <w:noProof/>
          <w:webHidden/>
        </w:rPr>
        <w:instrText xml:space="preserve"> PAGEREF _Toc58342062 \h </w:instrText>
      </w:r>
      <w:r w:rsidR="009B4688">
        <w:rPr>
          <w:noProof/>
          <w:webHidden/>
        </w:rPr>
      </w:r>
      <w:r w:rsidR="009B4688">
        <w:rPr>
          <w:noProof/>
          <w:webHidden/>
        </w:rPr>
        <w:fldChar w:fldCharType="separate"/>
      </w:r>
      <w:r w:rsidR="009B4688">
        <w:rPr>
          <w:noProof/>
          <w:webHidden/>
        </w:rPr>
        <w:t>11</w:t>
      </w:r>
      <w:r w:rsidR="009B4688">
        <w:rPr>
          <w:noProof/>
          <w:webHidden/>
        </w:rPr>
        <w:fldChar w:fldCharType="end"/>
      </w:r>
      <w:r>
        <w:rPr>
          <w:noProof/>
        </w:rPr>
        <w:fldChar w:fldCharType="end"/>
      </w:r>
    </w:p>
    <w:p w14:paraId="21C80C41" w14:textId="27F4144A" w:rsidR="009B4688" w:rsidRDefault="00CD1AC5">
      <w:pPr>
        <w:pStyle w:val="TDC3"/>
        <w:tabs>
          <w:tab w:val="left" w:pos="1320"/>
          <w:tab w:val="right" w:leader="dot" w:pos="8494"/>
        </w:tabs>
        <w:rPr>
          <w:rFonts w:asciiTheme="minorHAnsi" w:eastAsiaTheme="minorEastAsia" w:hAnsiTheme="minorHAnsi"/>
          <w:noProof/>
          <w:lang w:eastAsia="es-EC"/>
        </w:rPr>
      </w:pPr>
      <w:r>
        <w:fldChar w:fldCharType="begin"/>
      </w:r>
      <w:r>
        <w:instrText xml:space="preserve"> HYPERLINK \l "_Toc58342063" </w:instrText>
      </w:r>
      <w:r>
        <w:fldChar w:fldCharType="separate"/>
      </w:r>
      <w:r w:rsidR="009B4688" w:rsidRPr="00F26BA8">
        <w:rPr>
          <w:rStyle w:val="Hipervnculo"/>
          <w:noProof/>
        </w:rPr>
        <w:t>2.4.2</w:t>
      </w:r>
      <w:r w:rsidR="009B4688">
        <w:rPr>
          <w:rFonts w:asciiTheme="minorHAnsi" w:eastAsiaTheme="minorEastAsia" w:hAnsiTheme="minorHAnsi"/>
          <w:noProof/>
          <w:lang w:eastAsia="es-EC"/>
        </w:rPr>
        <w:tab/>
      </w:r>
      <w:del w:id="28" w:author="Daniel Casagallo" w:date="2020-12-21T18:44:00Z">
        <w:r w:rsidR="009B4688" w:rsidRPr="00F26BA8" w:rsidDel="0096106E">
          <w:rPr>
            <w:rStyle w:val="Hipervnculo"/>
            <w:noProof/>
          </w:rPr>
          <w:delText>Aplicación</w:delText>
        </w:r>
      </w:del>
      <w:ins w:id="29" w:author="Daniel Casagallo" w:date="2020-12-21T18:44:00Z">
        <w:r w:rsidR="0096106E">
          <w:rPr>
            <w:rStyle w:val="Hipervnculo"/>
            <w:noProof/>
          </w:rPr>
          <w:t>Aplicación</w:t>
        </w:r>
      </w:ins>
      <w:r w:rsidR="009B4688" w:rsidRPr="00F26BA8">
        <w:rPr>
          <w:rStyle w:val="Hipervnculo"/>
          <w:noProof/>
        </w:rPr>
        <w:t xml:space="preserve"> </w:t>
      </w:r>
      <w:del w:id="30" w:author="Daniel Casagallo" w:date="2020-12-21T18:45:00Z">
        <w:r w:rsidR="009B4688" w:rsidRPr="00F26BA8" w:rsidDel="0096106E">
          <w:rPr>
            <w:rStyle w:val="Hipervnculo"/>
            <w:noProof/>
          </w:rPr>
          <w:delText>Móvil</w:delText>
        </w:r>
      </w:del>
      <w:ins w:id="31" w:author="Daniel Casagallo" w:date="2020-12-21T18:45:00Z">
        <w:r w:rsidR="0096106E">
          <w:rPr>
            <w:rStyle w:val="Hipervnculo"/>
            <w:noProof/>
          </w:rPr>
          <w:t>Móvil</w:t>
        </w:r>
      </w:ins>
      <w:r w:rsidR="009B4688">
        <w:rPr>
          <w:noProof/>
          <w:webHidden/>
        </w:rPr>
        <w:tab/>
      </w:r>
      <w:r w:rsidR="009B4688">
        <w:rPr>
          <w:noProof/>
          <w:webHidden/>
        </w:rPr>
        <w:fldChar w:fldCharType="begin"/>
      </w:r>
      <w:r w:rsidR="009B4688">
        <w:rPr>
          <w:noProof/>
          <w:webHidden/>
        </w:rPr>
        <w:instrText xml:space="preserve"> PAGEREF _Toc58342063 \h </w:instrText>
      </w:r>
      <w:r w:rsidR="009B4688">
        <w:rPr>
          <w:noProof/>
          <w:webHidden/>
        </w:rPr>
      </w:r>
      <w:r w:rsidR="009B4688">
        <w:rPr>
          <w:noProof/>
          <w:webHidden/>
        </w:rPr>
        <w:fldChar w:fldCharType="separate"/>
      </w:r>
      <w:r w:rsidR="009B4688">
        <w:rPr>
          <w:noProof/>
          <w:webHidden/>
        </w:rPr>
        <w:t>12</w:t>
      </w:r>
      <w:r w:rsidR="009B4688">
        <w:rPr>
          <w:noProof/>
          <w:webHidden/>
        </w:rPr>
        <w:fldChar w:fldCharType="end"/>
      </w:r>
      <w:r>
        <w:rPr>
          <w:noProof/>
        </w:rPr>
        <w:fldChar w:fldCharType="end"/>
      </w:r>
    </w:p>
    <w:p w14:paraId="128AD46F" w14:textId="286587F4" w:rsidR="009B4688" w:rsidRDefault="00CD1AC5">
      <w:pPr>
        <w:pStyle w:val="TDC1"/>
        <w:tabs>
          <w:tab w:val="left" w:pos="440"/>
          <w:tab w:val="right" w:leader="dot" w:pos="8494"/>
        </w:tabs>
        <w:rPr>
          <w:rFonts w:asciiTheme="minorHAnsi" w:eastAsiaTheme="minorEastAsia" w:hAnsiTheme="minorHAnsi"/>
          <w:noProof/>
          <w:lang w:eastAsia="es-EC"/>
        </w:rPr>
      </w:pPr>
      <w:hyperlink w:anchor="_Toc58342064" w:history="1">
        <w:r w:rsidR="009B4688" w:rsidRPr="00F26BA8">
          <w:rPr>
            <w:rStyle w:val="Hipervnculo"/>
            <w:noProof/>
          </w:rPr>
          <w:t>3</w:t>
        </w:r>
        <w:r w:rsidR="009B4688">
          <w:rPr>
            <w:rFonts w:asciiTheme="minorHAnsi" w:eastAsiaTheme="minorEastAsia" w:hAnsiTheme="minorHAnsi"/>
            <w:noProof/>
            <w:lang w:eastAsia="es-EC"/>
          </w:rPr>
          <w:tab/>
        </w:r>
        <w:r w:rsidR="009B4688" w:rsidRPr="00F26BA8">
          <w:rPr>
            <w:rStyle w:val="Hipervnculo"/>
            <w:noProof/>
          </w:rPr>
          <w:t>Resultados y Discusión</w:t>
        </w:r>
        <w:r w:rsidR="009B4688">
          <w:rPr>
            <w:noProof/>
            <w:webHidden/>
          </w:rPr>
          <w:tab/>
        </w:r>
        <w:r w:rsidR="009B4688">
          <w:rPr>
            <w:noProof/>
            <w:webHidden/>
          </w:rPr>
          <w:fldChar w:fldCharType="begin"/>
        </w:r>
        <w:r w:rsidR="009B4688">
          <w:rPr>
            <w:noProof/>
            <w:webHidden/>
          </w:rPr>
          <w:instrText xml:space="preserve"> PAGEREF _Toc58342064 \h </w:instrText>
        </w:r>
        <w:r w:rsidR="009B4688">
          <w:rPr>
            <w:noProof/>
            <w:webHidden/>
          </w:rPr>
        </w:r>
        <w:r w:rsidR="009B4688">
          <w:rPr>
            <w:noProof/>
            <w:webHidden/>
          </w:rPr>
          <w:fldChar w:fldCharType="separate"/>
        </w:r>
        <w:r w:rsidR="009B4688">
          <w:rPr>
            <w:noProof/>
            <w:webHidden/>
          </w:rPr>
          <w:t>14</w:t>
        </w:r>
        <w:r w:rsidR="009B4688">
          <w:rPr>
            <w:noProof/>
            <w:webHidden/>
          </w:rPr>
          <w:fldChar w:fldCharType="end"/>
        </w:r>
      </w:hyperlink>
    </w:p>
    <w:p w14:paraId="7304705A" w14:textId="034B921B" w:rsidR="009B4688" w:rsidRDefault="00CD1AC5">
      <w:pPr>
        <w:pStyle w:val="TDC2"/>
        <w:tabs>
          <w:tab w:val="left" w:pos="880"/>
          <w:tab w:val="right" w:leader="dot" w:pos="8494"/>
        </w:tabs>
        <w:rPr>
          <w:rFonts w:asciiTheme="minorHAnsi" w:eastAsiaTheme="minorEastAsia" w:hAnsiTheme="minorHAnsi"/>
          <w:noProof/>
          <w:lang w:eastAsia="es-EC"/>
        </w:rPr>
      </w:pPr>
      <w:hyperlink w:anchor="_Toc58342065" w:history="1">
        <w:r w:rsidR="009B4688" w:rsidRPr="00F26BA8">
          <w:rPr>
            <w:rStyle w:val="Hipervnculo"/>
            <w:noProof/>
          </w:rPr>
          <w:t>3.1</w:t>
        </w:r>
        <w:r w:rsidR="009B4688">
          <w:rPr>
            <w:rFonts w:asciiTheme="minorHAnsi" w:eastAsiaTheme="minorEastAsia" w:hAnsiTheme="minorHAnsi"/>
            <w:noProof/>
            <w:lang w:eastAsia="es-EC"/>
          </w:rPr>
          <w:tab/>
        </w:r>
        <w:r w:rsidR="009B4688" w:rsidRPr="00F26BA8">
          <w:rPr>
            <w:rStyle w:val="Hipervnculo"/>
            <w:noProof/>
          </w:rPr>
          <w:t>Sprint 0. Configuración del ambiente de desarrollo</w:t>
        </w:r>
        <w:r w:rsidR="009B4688">
          <w:rPr>
            <w:noProof/>
            <w:webHidden/>
          </w:rPr>
          <w:tab/>
        </w:r>
        <w:r w:rsidR="009B4688">
          <w:rPr>
            <w:noProof/>
            <w:webHidden/>
          </w:rPr>
          <w:fldChar w:fldCharType="begin"/>
        </w:r>
        <w:r w:rsidR="009B4688">
          <w:rPr>
            <w:noProof/>
            <w:webHidden/>
          </w:rPr>
          <w:instrText xml:space="preserve"> PAGEREF _Toc58342065 \h </w:instrText>
        </w:r>
        <w:r w:rsidR="009B4688">
          <w:rPr>
            <w:noProof/>
            <w:webHidden/>
          </w:rPr>
        </w:r>
        <w:r w:rsidR="009B4688">
          <w:rPr>
            <w:noProof/>
            <w:webHidden/>
          </w:rPr>
          <w:fldChar w:fldCharType="separate"/>
        </w:r>
        <w:r w:rsidR="009B4688">
          <w:rPr>
            <w:noProof/>
            <w:webHidden/>
          </w:rPr>
          <w:t>14</w:t>
        </w:r>
        <w:r w:rsidR="009B4688">
          <w:rPr>
            <w:noProof/>
            <w:webHidden/>
          </w:rPr>
          <w:fldChar w:fldCharType="end"/>
        </w:r>
      </w:hyperlink>
    </w:p>
    <w:p w14:paraId="0C571839" w14:textId="679101F0"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66" w:history="1">
        <w:r w:rsidR="009B4688" w:rsidRPr="00F26BA8">
          <w:rPr>
            <w:rStyle w:val="Hipervnculo"/>
            <w:noProof/>
          </w:rPr>
          <w:t>3.1.1</w:t>
        </w:r>
        <w:r w:rsidR="009B4688">
          <w:rPr>
            <w:rFonts w:asciiTheme="minorHAnsi" w:eastAsiaTheme="minorEastAsia" w:hAnsiTheme="minorHAnsi"/>
            <w:noProof/>
            <w:lang w:eastAsia="es-EC"/>
          </w:rPr>
          <w:tab/>
        </w:r>
        <w:r w:rsidR="009B4688" w:rsidRPr="00F26BA8">
          <w:rPr>
            <w:rStyle w:val="Hipervnculo"/>
            <w:noProof/>
          </w:rPr>
          <w:t xml:space="preserve">Diseño de la Base de Datos en </w:t>
        </w:r>
        <w:r w:rsidR="009B4688" w:rsidRPr="00F26BA8">
          <w:rPr>
            <w:rStyle w:val="Hipervnculo"/>
            <w:i/>
            <w:noProof/>
          </w:rPr>
          <w:t>Firebase</w:t>
        </w:r>
        <w:r w:rsidR="009B4688">
          <w:rPr>
            <w:noProof/>
            <w:webHidden/>
          </w:rPr>
          <w:tab/>
        </w:r>
        <w:r w:rsidR="009B4688">
          <w:rPr>
            <w:noProof/>
            <w:webHidden/>
          </w:rPr>
          <w:fldChar w:fldCharType="begin"/>
        </w:r>
        <w:r w:rsidR="009B4688">
          <w:rPr>
            <w:noProof/>
            <w:webHidden/>
          </w:rPr>
          <w:instrText xml:space="preserve"> PAGEREF _Toc58342066 \h </w:instrText>
        </w:r>
        <w:r w:rsidR="009B4688">
          <w:rPr>
            <w:noProof/>
            <w:webHidden/>
          </w:rPr>
        </w:r>
        <w:r w:rsidR="009B4688">
          <w:rPr>
            <w:noProof/>
            <w:webHidden/>
          </w:rPr>
          <w:fldChar w:fldCharType="separate"/>
        </w:r>
        <w:r w:rsidR="009B4688">
          <w:rPr>
            <w:noProof/>
            <w:webHidden/>
          </w:rPr>
          <w:t>14</w:t>
        </w:r>
        <w:r w:rsidR="009B4688">
          <w:rPr>
            <w:noProof/>
            <w:webHidden/>
          </w:rPr>
          <w:fldChar w:fldCharType="end"/>
        </w:r>
      </w:hyperlink>
    </w:p>
    <w:p w14:paraId="0448E900" w14:textId="65486720"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67" w:history="1">
        <w:r w:rsidR="009B4688" w:rsidRPr="00F26BA8">
          <w:rPr>
            <w:rStyle w:val="Hipervnculo"/>
            <w:noProof/>
          </w:rPr>
          <w:t>3.1.2</w:t>
        </w:r>
        <w:r w:rsidR="009B4688">
          <w:rPr>
            <w:rFonts w:asciiTheme="minorHAnsi" w:eastAsiaTheme="minorEastAsia" w:hAnsiTheme="minorHAnsi"/>
            <w:noProof/>
            <w:lang w:eastAsia="es-EC"/>
          </w:rPr>
          <w:tab/>
        </w:r>
        <w:r w:rsidR="009B4688" w:rsidRPr="00F26BA8">
          <w:rPr>
            <w:rStyle w:val="Hipervnculo"/>
            <w:noProof/>
          </w:rPr>
          <w:t>Estructura del proyecto</w:t>
        </w:r>
        <w:r w:rsidR="009B4688">
          <w:rPr>
            <w:noProof/>
            <w:webHidden/>
          </w:rPr>
          <w:tab/>
        </w:r>
        <w:r w:rsidR="009B4688">
          <w:rPr>
            <w:noProof/>
            <w:webHidden/>
          </w:rPr>
          <w:fldChar w:fldCharType="begin"/>
        </w:r>
        <w:r w:rsidR="009B4688">
          <w:rPr>
            <w:noProof/>
            <w:webHidden/>
          </w:rPr>
          <w:instrText xml:space="preserve"> PAGEREF _Toc58342067 \h </w:instrText>
        </w:r>
        <w:r w:rsidR="009B4688">
          <w:rPr>
            <w:noProof/>
            <w:webHidden/>
          </w:rPr>
        </w:r>
        <w:r w:rsidR="009B4688">
          <w:rPr>
            <w:noProof/>
            <w:webHidden/>
          </w:rPr>
          <w:fldChar w:fldCharType="separate"/>
        </w:r>
        <w:r w:rsidR="009B4688">
          <w:rPr>
            <w:noProof/>
            <w:webHidden/>
          </w:rPr>
          <w:t>15</w:t>
        </w:r>
        <w:r w:rsidR="009B4688">
          <w:rPr>
            <w:noProof/>
            <w:webHidden/>
          </w:rPr>
          <w:fldChar w:fldCharType="end"/>
        </w:r>
      </w:hyperlink>
    </w:p>
    <w:p w14:paraId="7C1F5181" w14:textId="61CEA9D0"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68" w:history="1">
        <w:r w:rsidR="009B4688" w:rsidRPr="00F26BA8">
          <w:rPr>
            <w:rStyle w:val="Hipervnculo"/>
            <w:noProof/>
          </w:rPr>
          <w:t>3.1.3</w:t>
        </w:r>
        <w:r w:rsidR="009B4688">
          <w:rPr>
            <w:rFonts w:asciiTheme="minorHAnsi" w:eastAsiaTheme="minorEastAsia" w:hAnsiTheme="minorHAnsi"/>
            <w:noProof/>
            <w:lang w:eastAsia="es-EC"/>
          </w:rPr>
          <w:tab/>
        </w:r>
        <w:r w:rsidR="009B4688" w:rsidRPr="00F26BA8">
          <w:rPr>
            <w:rStyle w:val="Hipervnculo"/>
            <w:noProof/>
          </w:rPr>
          <w:t>Definición de usuarios</w:t>
        </w:r>
        <w:r w:rsidR="009B4688">
          <w:rPr>
            <w:noProof/>
            <w:webHidden/>
          </w:rPr>
          <w:tab/>
        </w:r>
        <w:r w:rsidR="009B4688">
          <w:rPr>
            <w:noProof/>
            <w:webHidden/>
          </w:rPr>
          <w:fldChar w:fldCharType="begin"/>
        </w:r>
        <w:r w:rsidR="009B4688">
          <w:rPr>
            <w:noProof/>
            <w:webHidden/>
          </w:rPr>
          <w:instrText xml:space="preserve"> PAGEREF _Toc58342068 \h </w:instrText>
        </w:r>
        <w:r w:rsidR="009B4688">
          <w:rPr>
            <w:noProof/>
            <w:webHidden/>
          </w:rPr>
        </w:r>
        <w:r w:rsidR="009B4688">
          <w:rPr>
            <w:noProof/>
            <w:webHidden/>
          </w:rPr>
          <w:fldChar w:fldCharType="separate"/>
        </w:r>
        <w:r w:rsidR="009B4688">
          <w:rPr>
            <w:noProof/>
            <w:webHidden/>
          </w:rPr>
          <w:t>16</w:t>
        </w:r>
        <w:r w:rsidR="009B4688">
          <w:rPr>
            <w:noProof/>
            <w:webHidden/>
          </w:rPr>
          <w:fldChar w:fldCharType="end"/>
        </w:r>
      </w:hyperlink>
    </w:p>
    <w:p w14:paraId="5886BE05" w14:textId="59BB2955" w:rsidR="009B4688" w:rsidRDefault="00CD1AC5">
      <w:pPr>
        <w:pStyle w:val="TDC3"/>
        <w:tabs>
          <w:tab w:val="left" w:pos="1320"/>
          <w:tab w:val="right" w:leader="dot" w:pos="8494"/>
        </w:tabs>
        <w:rPr>
          <w:rFonts w:asciiTheme="minorHAnsi" w:eastAsiaTheme="minorEastAsia" w:hAnsiTheme="minorHAnsi"/>
          <w:noProof/>
          <w:lang w:eastAsia="es-EC"/>
        </w:rPr>
      </w:pPr>
      <w:r>
        <w:fldChar w:fldCharType="begin"/>
      </w:r>
      <w:r>
        <w:instrText xml:space="preserve"> HYPERLINK \l "_Toc58342069" </w:instrText>
      </w:r>
      <w:r>
        <w:fldChar w:fldCharType="separate"/>
      </w:r>
      <w:r w:rsidR="009B4688" w:rsidRPr="00F26BA8">
        <w:rPr>
          <w:rStyle w:val="Hipervnculo"/>
          <w:noProof/>
        </w:rPr>
        <w:t>3.1.4</w:t>
      </w:r>
      <w:r w:rsidR="009B4688">
        <w:rPr>
          <w:rFonts w:asciiTheme="minorHAnsi" w:eastAsiaTheme="minorEastAsia" w:hAnsiTheme="minorHAnsi"/>
          <w:noProof/>
          <w:lang w:eastAsia="es-EC"/>
        </w:rPr>
        <w:tab/>
      </w:r>
      <w:r w:rsidR="009B4688" w:rsidRPr="00F26BA8">
        <w:rPr>
          <w:rStyle w:val="Hipervnculo"/>
          <w:noProof/>
        </w:rPr>
        <w:t xml:space="preserve">Requerimientos específicos para el </w:t>
      </w:r>
      <w:del w:id="32" w:author="Daniel Casagallo" w:date="2020-12-21T18:43:00Z">
        <w:r w:rsidR="009B4688" w:rsidRPr="00F26BA8" w:rsidDel="0096106E">
          <w:rPr>
            <w:rStyle w:val="Hipervnculo"/>
            <w:noProof/>
          </w:rPr>
          <w:delText>Sistema</w:delText>
        </w:r>
      </w:del>
      <w:ins w:id="33" w:author="Daniel Casagallo" w:date="2020-12-21T18:43:00Z">
        <w:r w:rsidR="0096106E">
          <w:rPr>
            <w:rStyle w:val="Hipervnculo"/>
            <w:noProof/>
          </w:rPr>
          <w:t>Sistema</w:t>
        </w:r>
      </w:ins>
      <w:r w:rsidR="009B4688" w:rsidRPr="00F26BA8">
        <w:rPr>
          <w:rStyle w:val="Hipervnculo"/>
          <w:noProof/>
        </w:rPr>
        <w:t xml:space="preserve"> </w:t>
      </w:r>
      <w:del w:id="34" w:author="Daniel Casagallo" w:date="2020-12-21T18:44:00Z">
        <w:r w:rsidR="009B4688" w:rsidRPr="00F26BA8" w:rsidDel="0096106E">
          <w:rPr>
            <w:rStyle w:val="Hipervnculo"/>
            <w:noProof/>
          </w:rPr>
          <w:delText>Web</w:delText>
        </w:r>
      </w:del>
      <w:ins w:id="35" w:author="Daniel Casagallo" w:date="2020-12-21T18:44:00Z">
        <w:r w:rsidR="0096106E">
          <w:rPr>
            <w:rStyle w:val="Hipervnculo"/>
            <w:noProof/>
          </w:rPr>
          <w:t>Web</w:t>
        </w:r>
      </w:ins>
      <w:r w:rsidR="009B4688" w:rsidRPr="00F26BA8">
        <w:rPr>
          <w:rStyle w:val="Hipervnculo"/>
          <w:noProof/>
        </w:rPr>
        <w:t xml:space="preserve"> y </w:t>
      </w:r>
      <w:del w:id="36" w:author="Daniel Casagallo" w:date="2020-12-21T18:44:00Z">
        <w:r w:rsidR="009B4688" w:rsidRPr="00F26BA8" w:rsidDel="0096106E">
          <w:rPr>
            <w:rStyle w:val="Hipervnculo"/>
            <w:noProof/>
          </w:rPr>
          <w:delText>Aplicación</w:delText>
        </w:r>
      </w:del>
      <w:ins w:id="37" w:author="Daniel Casagallo" w:date="2020-12-21T18:44:00Z">
        <w:r w:rsidR="0096106E">
          <w:rPr>
            <w:rStyle w:val="Hipervnculo"/>
            <w:noProof/>
          </w:rPr>
          <w:t>Aplicación</w:t>
        </w:r>
      </w:ins>
      <w:r w:rsidR="009B4688" w:rsidRPr="00F26BA8">
        <w:rPr>
          <w:rStyle w:val="Hipervnculo"/>
          <w:noProof/>
        </w:rPr>
        <w:t xml:space="preserve"> </w:t>
      </w:r>
      <w:del w:id="38" w:author="Daniel Casagallo" w:date="2020-12-21T18:45:00Z">
        <w:r w:rsidR="009B4688" w:rsidRPr="00F26BA8" w:rsidDel="0096106E">
          <w:rPr>
            <w:rStyle w:val="Hipervnculo"/>
            <w:noProof/>
          </w:rPr>
          <w:delText>Móvil</w:delText>
        </w:r>
      </w:del>
      <w:ins w:id="39" w:author="Daniel Casagallo" w:date="2020-12-21T18:45:00Z">
        <w:r w:rsidR="0096106E">
          <w:rPr>
            <w:rStyle w:val="Hipervnculo"/>
            <w:noProof/>
          </w:rPr>
          <w:t>Móvil</w:t>
        </w:r>
      </w:ins>
      <w:r w:rsidR="009B4688">
        <w:rPr>
          <w:noProof/>
          <w:webHidden/>
        </w:rPr>
        <w:tab/>
      </w:r>
      <w:r w:rsidR="009B4688">
        <w:rPr>
          <w:noProof/>
          <w:webHidden/>
        </w:rPr>
        <w:fldChar w:fldCharType="begin"/>
      </w:r>
      <w:r w:rsidR="009B4688">
        <w:rPr>
          <w:noProof/>
          <w:webHidden/>
        </w:rPr>
        <w:instrText xml:space="preserve"> PAGEREF _Toc58342069 \h </w:instrText>
      </w:r>
      <w:r w:rsidR="009B4688">
        <w:rPr>
          <w:noProof/>
          <w:webHidden/>
        </w:rPr>
      </w:r>
      <w:r w:rsidR="009B4688">
        <w:rPr>
          <w:noProof/>
          <w:webHidden/>
        </w:rPr>
        <w:fldChar w:fldCharType="separate"/>
      </w:r>
      <w:r w:rsidR="009B4688">
        <w:rPr>
          <w:noProof/>
          <w:webHidden/>
        </w:rPr>
        <w:t>17</w:t>
      </w:r>
      <w:r w:rsidR="009B4688">
        <w:rPr>
          <w:noProof/>
          <w:webHidden/>
        </w:rPr>
        <w:fldChar w:fldCharType="end"/>
      </w:r>
      <w:r>
        <w:rPr>
          <w:noProof/>
        </w:rPr>
        <w:fldChar w:fldCharType="end"/>
      </w:r>
    </w:p>
    <w:p w14:paraId="44349EE8" w14:textId="68A76733" w:rsidR="009B4688" w:rsidRDefault="00CD1AC5">
      <w:pPr>
        <w:pStyle w:val="TDC2"/>
        <w:tabs>
          <w:tab w:val="left" w:pos="880"/>
          <w:tab w:val="right" w:leader="dot" w:pos="8494"/>
        </w:tabs>
        <w:rPr>
          <w:rFonts w:asciiTheme="minorHAnsi" w:eastAsiaTheme="minorEastAsia" w:hAnsiTheme="minorHAnsi"/>
          <w:noProof/>
          <w:lang w:eastAsia="es-EC"/>
        </w:rPr>
      </w:pPr>
      <w:hyperlink w:anchor="_Toc58342070" w:history="1">
        <w:r w:rsidR="009B4688" w:rsidRPr="00F26BA8">
          <w:rPr>
            <w:rStyle w:val="Hipervnculo"/>
            <w:noProof/>
          </w:rPr>
          <w:t>3.2</w:t>
        </w:r>
        <w:r w:rsidR="009B4688">
          <w:rPr>
            <w:rFonts w:asciiTheme="minorHAnsi" w:eastAsiaTheme="minorEastAsia" w:hAnsiTheme="minorHAnsi"/>
            <w:noProof/>
            <w:lang w:eastAsia="es-EC"/>
          </w:rPr>
          <w:tab/>
        </w:r>
        <w:r w:rsidR="009B4688" w:rsidRPr="00F26BA8">
          <w:rPr>
            <w:rStyle w:val="Hipervnculo"/>
            <w:noProof/>
          </w:rPr>
          <w:t>Sprint 1.  Inicio de sesión del usuario administrador – módulo - usuarios, publicaciones y reportes</w:t>
        </w:r>
        <w:r w:rsidR="009B4688">
          <w:rPr>
            <w:noProof/>
            <w:webHidden/>
          </w:rPr>
          <w:tab/>
        </w:r>
        <w:r w:rsidR="009B4688">
          <w:rPr>
            <w:noProof/>
            <w:webHidden/>
          </w:rPr>
          <w:fldChar w:fldCharType="begin"/>
        </w:r>
        <w:r w:rsidR="009B4688">
          <w:rPr>
            <w:noProof/>
            <w:webHidden/>
          </w:rPr>
          <w:instrText xml:space="preserve"> PAGEREF _Toc58342070 \h </w:instrText>
        </w:r>
        <w:r w:rsidR="009B4688">
          <w:rPr>
            <w:noProof/>
            <w:webHidden/>
          </w:rPr>
        </w:r>
        <w:r w:rsidR="009B4688">
          <w:rPr>
            <w:noProof/>
            <w:webHidden/>
          </w:rPr>
          <w:fldChar w:fldCharType="separate"/>
        </w:r>
        <w:r w:rsidR="009B4688">
          <w:rPr>
            <w:noProof/>
            <w:webHidden/>
          </w:rPr>
          <w:t>18</w:t>
        </w:r>
        <w:r w:rsidR="009B4688">
          <w:rPr>
            <w:noProof/>
            <w:webHidden/>
          </w:rPr>
          <w:fldChar w:fldCharType="end"/>
        </w:r>
      </w:hyperlink>
    </w:p>
    <w:p w14:paraId="31C102FF" w14:textId="6384B489"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71" w:history="1">
        <w:r w:rsidR="009B4688" w:rsidRPr="00F26BA8">
          <w:rPr>
            <w:rStyle w:val="Hipervnculo"/>
            <w:noProof/>
          </w:rPr>
          <w:t>3.2.1</w:t>
        </w:r>
        <w:r w:rsidR="009B4688">
          <w:rPr>
            <w:rFonts w:asciiTheme="minorHAnsi" w:eastAsiaTheme="minorEastAsia" w:hAnsiTheme="minorHAnsi"/>
            <w:noProof/>
            <w:lang w:eastAsia="es-EC"/>
          </w:rPr>
          <w:tab/>
        </w:r>
        <w:r w:rsidR="009B4688" w:rsidRPr="00F26BA8">
          <w:rPr>
            <w:rStyle w:val="Hipervnculo"/>
            <w:noProof/>
          </w:rPr>
          <w:t>Inicio de sesión del usuario administrador</w:t>
        </w:r>
        <w:r w:rsidR="009B4688">
          <w:rPr>
            <w:noProof/>
            <w:webHidden/>
          </w:rPr>
          <w:tab/>
        </w:r>
        <w:r w:rsidR="009B4688">
          <w:rPr>
            <w:noProof/>
            <w:webHidden/>
          </w:rPr>
          <w:fldChar w:fldCharType="begin"/>
        </w:r>
        <w:r w:rsidR="009B4688">
          <w:rPr>
            <w:noProof/>
            <w:webHidden/>
          </w:rPr>
          <w:instrText xml:space="preserve"> PAGEREF _Toc58342071 \h </w:instrText>
        </w:r>
        <w:r w:rsidR="009B4688">
          <w:rPr>
            <w:noProof/>
            <w:webHidden/>
          </w:rPr>
        </w:r>
        <w:r w:rsidR="009B4688">
          <w:rPr>
            <w:noProof/>
            <w:webHidden/>
          </w:rPr>
          <w:fldChar w:fldCharType="separate"/>
        </w:r>
        <w:r w:rsidR="009B4688">
          <w:rPr>
            <w:noProof/>
            <w:webHidden/>
          </w:rPr>
          <w:t>18</w:t>
        </w:r>
        <w:r w:rsidR="009B4688">
          <w:rPr>
            <w:noProof/>
            <w:webHidden/>
          </w:rPr>
          <w:fldChar w:fldCharType="end"/>
        </w:r>
      </w:hyperlink>
    </w:p>
    <w:p w14:paraId="549CCCDF" w14:textId="310C985D"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72" w:history="1">
        <w:r w:rsidR="009B4688" w:rsidRPr="00F26BA8">
          <w:rPr>
            <w:rStyle w:val="Hipervnculo"/>
            <w:noProof/>
          </w:rPr>
          <w:t>3.2.2</w:t>
        </w:r>
        <w:r w:rsidR="009B4688">
          <w:rPr>
            <w:rFonts w:asciiTheme="minorHAnsi" w:eastAsiaTheme="minorEastAsia" w:hAnsiTheme="minorHAnsi"/>
            <w:noProof/>
            <w:lang w:eastAsia="es-EC"/>
          </w:rPr>
          <w:tab/>
        </w:r>
        <w:r w:rsidR="009B4688" w:rsidRPr="00F26BA8">
          <w:rPr>
            <w:rStyle w:val="Hipervnculo"/>
            <w:noProof/>
          </w:rPr>
          <w:t>Creación, modificación, visualización y eliminación de usuarios</w:t>
        </w:r>
        <w:r w:rsidR="009B4688">
          <w:rPr>
            <w:noProof/>
            <w:webHidden/>
          </w:rPr>
          <w:tab/>
        </w:r>
        <w:r w:rsidR="009B4688">
          <w:rPr>
            <w:noProof/>
            <w:webHidden/>
          </w:rPr>
          <w:fldChar w:fldCharType="begin"/>
        </w:r>
        <w:r w:rsidR="009B4688">
          <w:rPr>
            <w:noProof/>
            <w:webHidden/>
          </w:rPr>
          <w:instrText xml:space="preserve"> PAGEREF _Toc58342072 \h </w:instrText>
        </w:r>
        <w:r w:rsidR="009B4688">
          <w:rPr>
            <w:noProof/>
            <w:webHidden/>
          </w:rPr>
        </w:r>
        <w:r w:rsidR="009B4688">
          <w:rPr>
            <w:noProof/>
            <w:webHidden/>
          </w:rPr>
          <w:fldChar w:fldCharType="separate"/>
        </w:r>
        <w:r w:rsidR="009B4688">
          <w:rPr>
            <w:noProof/>
            <w:webHidden/>
          </w:rPr>
          <w:t>19</w:t>
        </w:r>
        <w:r w:rsidR="009B4688">
          <w:rPr>
            <w:noProof/>
            <w:webHidden/>
          </w:rPr>
          <w:fldChar w:fldCharType="end"/>
        </w:r>
      </w:hyperlink>
    </w:p>
    <w:p w14:paraId="1E6C77DB" w14:textId="1E899F61"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73" w:history="1">
        <w:r w:rsidR="009B4688" w:rsidRPr="00F26BA8">
          <w:rPr>
            <w:rStyle w:val="Hipervnculo"/>
            <w:noProof/>
          </w:rPr>
          <w:t>3.2.3</w:t>
        </w:r>
        <w:r w:rsidR="009B4688">
          <w:rPr>
            <w:rFonts w:asciiTheme="minorHAnsi" w:eastAsiaTheme="minorEastAsia" w:hAnsiTheme="minorHAnsi"/>
            <w:noProof/>
            <w:lang w:eastAsia="es-EC"/>
          </w:rPr>
          <w:tab/>
        </w:r>
        <w:r w:rsidR="009B4688" w:rsidRPr="00F26BA8">
          <w:rPr>
            <w:rStyle w:val="Hipervnculo"/>
            <w:noProof/>
          </w:rPr>
          <w:t>Creación, modificación, visualización y eliminación de publicaciones</w:t>
        </w:r>
        <w:r w:rsidR="009B4688">
          <w:rPr>
            <w:noProof/>
            <w:webHidden/>
          </w:rPr>
          <w:tab/>
        </w:r>
        <w:r w:rsidR="009B4688">
          <w:rPr>
            <w:noProof/>
            <w:webHidden/>
          </w:rPr>
          <w:fldChar w:fldCharType="begin"/>
        </w:r>
        <w:r w:rsidR="009B4688">
          <w:rPr>
            <w:noProof/>
            <w:webHidden/>
          </w:rPr>
          <w:instrText xml:space="preserve"> PAGEREF _Toc58342073 \h </w:instrText>
        </w:r>
        <w:r w:rsidR="009B4688">
          <w:rPr>
            <w:noProof/>
            <w:webHidden/>
          </w:rPr>
        </w:r>
        <w:r w:rsidR="009B4688">
          <w:rPr>
            <w:noProof/>
            <w:webHidden/>
          </w:rPr>
          <w:fldChar w:fldCharType="separate"/>
        </w:r>
        <w:r w:rsidR="009B4688">
          <w:rPr>
            <w:noProof/>
            <w:webHidden/>
          </w:rPr>
          <w:t>20</w:t>
        </w:r>
        <w:r w:rsidR="009B4688">
          <w:rPr>
            <w:noProof/>
            <w:webHidden/>
          </w:rPr>
          <w:fldChar w:fldCharType="end"/>
        </w:r>
      </w:hyperlink>
    </w:p>
    <w:p w14:paraId="423ED52A" w14:textId="4D912F3A"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74" w:history="1">
        <w:r w:rsidR="009B4688" w:rsidRPr="00F26BA8">
          <w:rPr>
            <w:rStyle w:val="Hipervnculo"/>
            <w:noProof/>
          </w:rPr>
          <w:t>3.2.4</w:t>
        </w:r>
        <w:r w:rsidR="009B4688">
          <w:rPr>
            <w:rFonts w:asciiTheme="minorHAnsi" w:eastAsiaTheme="minorEastAsia" w:hAnsiTheme="minorHAnsi"/>
            <w:noProof/>
            <w:lang w:eastAsia="es-EC"/>
          </w:rPr>
          <w:tab/>
        </w:r>
        <w:r w:rsidR="009B4688" w:rsidRPr="00F26BA8">
          <w:rPr>
            <w:rStyle w:val="Hipervnculo"/>
            <w:noProof/>
          </w:rPr>
          <w:t>Generación de reportes de publicaciones</w:t>
        </w:r>
        <w:r w:rsidR="009B4688">
          <w:rPr>
            <w:noProof/>
            <w:webHidden/>
          </w:rPr>
          <w:tab/>
        </w:r>
        <w:r w:rsidR="009B4688">
          <w:rPr>
            <w:noProof/>
            <w:webHidden/>
          </w:rPr>
          <w:fldChar w:fldCharType="begin"/>
        </w:r>
        <w:r w:rsidR="009B4688">
          <w:rPr>
            <w:noProof/>
            <w:webHidden/>
          </w:rPr>
          <w:instrText xml:space="preserve"> PAGEREF _Toc58342074 \h </w:instrText>
        </w:r>
        <w:r w:rsidR="009B4688">
          <w:rPr>
            <w:noProof/>
            <w:webHidden/>
          </w:rPr>
        </w:r>
        <w:r w:rsidR="009B4688">
          <w:rPr>
            <w:noProof/>
            <w:webHidden/>
          </w:rPr>
          <w:fldChar w:fldCharType="separate"/>
        </w:r>
        <w:r w:rsidR="009B4688">
          <w:rPr>
            <w:noProof/>
            <w:webHidden/>
          </w:rPr>
          <w:t>21</w:t>
        </w:r>
        <w:r w:rsidR="009B4688">
          <w:rPr>
            <w:noProof/>
            <w:webHidden/>
          </w:rPr>
          <w:fldChar w:fldCharType="end"/>
        </w:r>
      </w:hyperlink>
    </w:p>
    <w:p w14:paraId="7F848678" w14:textId="4575E4BA" w:rsidR="009B4688" w:rsidRDefault="00CD1AC5">
      <w:pPr>
        <w:pStyle w:val="TDC2"/>
        <w:tabs>
          <w:tab w:val="left" w:pos="880"/>
          <w:tab w:val="right" w:leader="dot" w:pos="8494"/>
        </w:tabs>
        <w:rPr>
          <w:rFonts w:asciiTheme="minorHAnsi" w:eastAsiaTheme="minorEastAsia" w:hAnsiTheme="minorHAnsi"/>
          <w:noProof/>
          <w:lang w:eastAsia="es-EC"/>
        </w:rPr>
      </w:pPr>
      <w:hyperlink w:anchor="_Toc58342075" w:history="1">
        <w:r w:rsidR="009B4688" w:rsidRPr="00F26BA8">
          <w:rPr>
            <w:rStyle w:val="Hipervnculo"/>
            <w:noProof/>
          </w:rPr>
          <w:t>3.3</w:t>
        </w:r>
        <w:r w:rsidR="009B4688">
          <w:rPr>
            <w:rFonts w:asciiTheme="minorHAnsi" w:eastAsiaTheme="minorEastAsia" w:hAnsiTheme="minorHAnsi"/>
            <w:noProof/>
            <w:lang w:eastAsia="es-EC"/>
          </w:rPr>
          <w:tab/>
        </w:r>
        <w:r w:rsidR="009B4688" w:rsidRPr="00F26BA8">
          <w:rPr>
            <w:rStyle w:val="Hipervnculo"/>
            <w:noProof/>
          </w:rPr>
          <w:t>Sprint 2.  Inicio de sesión del usuario secretaria, presidente de la AEESFOT y docente – módulo publicaciones, reportes y grupos</w:t>
        </w:r>
        <w:r w:rsidR="009B4688">
          <w:rPr>
            <w:noProof/>
            <w:webHidden/>
          </w:rPr>
          <w:tab/>
        </w:r>
        <w:r w:rsidR="009B4688">
          <w:rPr>
            <w:noProof/>
            <w:webHidden/>
          </w:rPr>
          <w:fldChar w:fldCharType="begin"/>
        </w:r>
        <w:r w:rsidR="009B4688">
          <w:rPr>
            <w:noProof/>
            <w:webHidden/>
          </w:rPr>
          <w:instrText xml:space="preserve"> PAGEREF _Toc58342075 \h </w:instrText>
        </w:r>
        <w:r w:rsidR="009B4688">
          <w:rPr>
            <w:noProof/>
            <w:webHidden/>
          </w:rPr>
        </w:r>
        <w:r w:rsidR="009B4688">
          <w:rPr>
            <w:noProof/>
            <w:webHidden/>
          </w:rPr>
          <w:fldChar w:fldCharType="separate"/>
        </w:r>
        <w:r w:rsidR="009B4688">
          <w:rPr>
            <w:noProof/>
            <w:webHidden/>
          </w:rPr>
          <w:t>21</w:t>
        </w:r>
        <w:r w:rsidR="009B4688">
          <w:rPr>
            <w:noProof/>
            <w:webHidden/>
          </w:rPr>
          <w:fldChar w:fldCharType="end"/>
        </w:r>
      </w:hyperlink>
    </w:p>
    <w:p w14:paraId="1A279E1C" w14:textId="3D8356BC"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76" w:history="1">
        <w:r w:rsidR="009B4688" w:rsidRPr="00F26BA8">
          <w:rPr>
            <w:rStyle w:val="Hipervnculo"/>
            <w:noProof/>
          </w:rPr>
          <w:t>3.3.1</w:t>
        </w:r>
        <w:r w:rsidR="009B4688">
          <w:rPr>
            <w:rFonts w:asciiTheme="minorHAnsi" w:eastAsiaTheme="minorEastAsia" w:hAnsiTheme="minorHAnsi"/>
            <w:noProof/>
            <w:lang w:eastAsia="es-EC"/>
          </w:rPr>
          <w:tab/>
        </w:r>
        <w:r w:rsidR="009B4688" w:rsidRPr="00F26BA8">
          <w:rPr>
            <w:rStyle w:val="Hipervnculo"/>
            <w:noProof/>
          </w:rPr>
          <w:t>Inicio de sesión de usuarios</w:t>
        </w:r>
        <w:r w:rsidR="009B4688">
          <w:rPr>
            <w:noProof/>
            <w:webHidden/>
          </w:rPr>
          <w:tab/>
        </w:r>
        <w:r w:rsidR="009B4688">
          <w:rPr>
            <w:noProof/>
            <w:webHidden/>
          </w:rPr>
          <w:fldChar w:fldCharType="begin"/>
        </w:r>
        <w:r w:rsidR="009B4688">
          <w:rPr>
            <w:noProof/>
            <w:webHidden/>
          </w:rPr>
          <w:instrText xml:space="preserve"> PAGEREF _Toc58342076 \h </w:instrText>
        </w:r>
        <w:r w:rsidR="009B4688">
          <w:rPr>
            <w:noProof/>
            <w:webHidden/>
          </w:rPr>
        </w:r>
        <w:r w:rsidR="009B4688">
          <w:rPr>
            <w:noProof/>
            <w:webHidden/>
          </w:rPr>
          <w:fldChar w:fldCharType="separate"/>
        </w:r>
        <w:r w:rsidR="009B4688">
          <w:rPr>
            <w:noProof/>
            <w:webHidden/>
          </w:rPr>
          <w:t>22</w:t>
        </w:r>
        <w:r w:rsidR="009B4688">
          <w:rPr>
            <w:noProof/>
            <w:webHidden/>
          </w:rPr>
          <w:fldChar w:fldCharType="end"/>
        </w:r>
      </w:hyperlink>
    </w:p>
    <w:p w14:paraId="7CE95D07" w14:textId="5D25C76E"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77" w:history="1">
        <w:r w:rsidR="009B4688" w:rsidRPr="00F26BA8">
          <w:rPr>
            <w:rStyle w:val="Hipervnculo"/>
            <w:noProof/>
          </w:rPr>
          <w:t>3.3.2</w:t>
        </w:r>
        <w:r w:rsidR="009B4688">
          <w:rPr>
            <w:rFonts w:asciiTheme="minorHAnsi" w:eastAsiaTheme="minorEastAsia" w:hAnsiTheme="minorHAnsi"/>
            <w:noProof/>
            <w:lang w:eastAsia="es-EC"/>
          </w:rPr>
          <w:tab/>
        </w:r>
        <w:r w:rsidR="009B4688" w:rsidRPr="00F26BA8">
          <w:rPr>
            <w:rStyle w:val="Hipervnculo"/>
            <w:noProof/>
          </w:rPr>
          <w:t>Creación, modificación, visualización y eliminación de publicaciones</w:t>
        </w:r>
        <w:r w:rsidR="009B4688">
          <w:rPr>
            <w:noProof/>
            <w:webHidden/>
          </w:rPr>
          <w:tab/>
        </w:r>
        <w:r w:rsidR="009B4688">
          <w:rPr>
            <w:noProof/>
            <w:webHidden/>
          </w:rPr>
          <w:fldChar w:fldCharType="begin"/>
        </w:r>
        <w:r w:rsidR="009B4688">
          <w:rPr>
            <w:noProof/>
            <w:webHidden/>
          </w:rPr>
          <w:instrText xml:space="preserve"> PAGEREF _Toc58342077 \h </w:instrText>
        </w:r>
        <w:r w:rsidR="009B4688">
          <w:rPr>
            <w:noProof/>
            <w:webHidden/>
          </w:rPr>
        </w:r>
        <w:r w:rsidR="009B4688">
          <w:rPr>
            <w:noProof/>
            <w:webHidden/>
          </w:rPr>
          <w:fldChar w:fldCharType="separate"/>
        </w:r>
        <w:r w:rsidR="009B4688">
          <w:rPr>
            <w:noProof/>
            <w:webHidden/>
          </w:rPr>
          <w:t>24</w:t>
        </w:r>
        <w:r w:rsidR="009B4688">
          <w:rPr>
            <w:noProof/>
            <w:webHidden/>
          </w:rPr>
          <w:fldChar w:fldCharType="end"/>
        </w:r>
      </w:hyperlink>
    </w:p>
    <w:p w14:paraId="1FA2D2FA" w14:textId="1F6EC584"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78" w:history="1">
        <w:r w:rsidR="009B4688" w:rsidRPr="00F26BA8">
          <w:rPr>
            <w:rStyle w:val="Hipervnculo"/>
            <w:noProof/>
          </w:rPr>
          <w:t>3.3.3</w:t>
        </w:r>
        <w:r w:rsidR="009B4688">
          <w:rPr>
            <w:rFonts w:asciiTheme="minorHAnsi" w:eastAsiaTheme="minorEastAsia" w:hAnsiTheme="minorHAnsi"/>
            <w:noProof/>
            <w:lang w:eastAsia="es-EC"/>
          </w:rPr>
          <w:tab/>
        </w:r>
        <w:r w:rsidR="009B4688" w:rsidRPr="00F26BA8">
          <w:rPr>
            <w:rStyle w:val="Hipervnculo"/>
            <w:noProof/>
          </w:rPr>
          <w:t>Creación, modificación, visualización y eliminación de grupos de usuarios</w:t>
        </w:r>
        <w:r w:rsidR="009B4688">
          <w:rPr>
            <w:noProof/>
            <w:webHidden/>
          </w:rPr>
          <w:tab/>
        </w:r>
        <w:r w:rsidR="009B4688">
          <w:rPr>
            <w:noProof/>
            <w:webHidden/>
          </w:rPr>
          <w:fldChar w:fldCharType="begin"/>
        </w:r>
        <w:r w:rsidR="009B4688">
          <w:rPr>
            <w:noProof/>
            <w:webHidden/>
          </w:rPr>
          <w:instrText xml:space="preserve"> PAGEREF _Toc58342078 \h </w:instrText>
        </w:r>
        <w:r w:rsidR="009B4688">
          <w:rPr>
            <w:noProof/>
            <w:webHidden/>
          </w:rPr>
        </w:r>
        <w:r w:rsidR="009B4688">
          <w:rPr>
            <w:noProof/>
            <w:webHidden/>
          </w:rPr>
          <w:fldChar w:fldCharType="separate"/>
        </w:r>
        <w:r w:rsidR="009B4688">
          <w:rPr>
            <w:noProof/>
            <w:webHidden/>
          </w:rPr>
          <w:t>25</w:t>
        </w:r>
        <w:r w:rsidR="009B4688">
          <w:rPr>
            <w:noProof/>
            <w:webHidden/>
          </w:rPr>
          <w:fldChar w:fldCharType="end"/>
        </w:r>
      </w:hyperlink>
    </w:p>
    <w:p w14:paraId="448476FE" w14:textId="0FA6A43E"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79" w:history="1">
        <w:r w:rsidR="009B4688" w:rsidRPr="00F26BA8">
          <w:rPr>
            <w:rStyle w:val="Hipervnculo"/>
            <w:noProof/>
          </w:rPr>
          <w:t>3.3.4</w:t>
        </w:r>
        <w:r w:rsidR="009B4688">
          <w:rPr>
            <w:rFonts w:asciiTheme="minorHAnsi" w:eastAsiaTheme="minorEastAsia" w:hAnsiTheme="minorHAnsi"/>
            <w:noProof/>
            <w:lang w:eastAsia="es-EC"/>
          </w:rPr>
          <w:tab/>
        </w:r>
        <w:r w:rsidR="009B4688" w:rsidRPr="00F26BA8">
          <w:rPr>
            <w:rStyle w:val="Hipervnculo"/>
            <w:noProof/>
          </w:rPr>
          <w:t>Generación de reportes de usuarios</w:t>
        </w:r>
        <w:r w:rsidR="009B4688">
          <w:rPr>
            <w:noProof/>
            <w:webHidden/>
          </w:rPr>
          <w:tab/>
        </w:r>
        <w:r w:rsidR="009B4688">
          <w:rPr>
            <w:noProof/>
            <w:webHidden/>
          </w:rPr>
          <w:fldChar w:fldCharType="begin"/>
        </w:r>
        <w:r w:rsidR="009B4688">
          <w:rPr>
            <w:noProof/>
            <w:webHidden/>
          </w:rPr>
          <w:instrText xml:space="preserve"> PAGEREF _Toc58342079 \h </w:instrText>
        </w:r>
        <w:r w:rsidR="009B4688">
          <w:rPr>
            <w:noProof/>
            <w:webHidden/>
          </w:rPr>
        </w:r>
        <w:r w:rsidR="009B4688">
          <w:rPr>
            <w:noProof/>
            <w:webHidden/>
          </w:rPr>
          <w:fldChar w:fldCharType="separate"/>
        </w:r>
        <w:r w:rsidR="009B4688">
          <w:rPr>
            <w:noProof/>
            <w:webHidden/>
          </w:rPr>
          <w:t>26</w:t>
        </w:r>
        <w:r w:rsidR="009B4688">
          <w:rPr>
            <w:noProof/>
            <w:webHidden/>
          </w:rPr>
          <w:fldChar w:fldCharType="end"/>
        </w:r>
      </w:hyperlink>
    </w:p>
    <w:p w14:paraId="28D5D4A1" w14:textId="42230ACB"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80" w:history="1">
        <w:r w:rsidR="009B4688" w:rsidRPr="00F26BA8">
          <w:rPr>
            <w:rStyle w:val="Hipervnculo"/>
            <w:noProof/>
          </w:rPr>
          <w:t>3.3.5</w:t>
        </w:r>
        <w:r w:rsidR="009B4688">
          <w:rPr>
            <w:rFonts w:asciiTheme="minorHAnsi" w:eastAsiaTheme="minorEastAsia" w:hAnsiTheme="minorHAnsi"/>
            <w:noProof/>
            <w:lang w:eastAsia="es-EC"/>
          </w:rPr>
          <w:tab/>
        </w:r>
        <w:r w:rsidR="009B4688" w:rsidRPr="00F26BA8">
          <w:rPr>
            <w:rStyle w:val="Hipervnculo"/>
            <w:noProof/>
          </w:rPr>
          <w:t>Aprobación y/o rechazo de publicaciones</w:t>
        </w:r>
        <w:r w:rsidR="009B4688">
          <w:rPr>
            <w:noProof/>
            <w:webHidden/>
          </w:rPr>
          <w:tab/>
        </w:r>
        <w:r w:rsidR="009B4688">
          <w:rPr>
            <w:noProof/>
            <w:webHidden/>
          </w:rPr>
          <w:fldChar w:fldCharType="begin"/>
        </w:r>
        <w:r w:rsidR="009B4688">
          <w:rPr>
            <w:noProof/>
            <w:webHidden/>
          </w:rPr>
          <w:instrText xml:space="preserve"> PAGEREF _Toc58342080 \h </w:instrText>
        </w:r>
        <w:r w:rsidR="009B4688">
          <w:rPr>
            <w:noProof/>
            <w:webHidden/>
          </w:rPr>
        </w:r>
        <w:r w:rsidR="009B4688">
          <w:rPr>
            <w:noProof/>
            <w:webHidden/>
          </w:rPr>
          <w:fldChar w:fldCharType="separate"/>
        </w:r>
        <w:r w:rsidR="009B4688">
          <w:rPr>
            <w:noProof/>
            <w:webHidden/>
          </w:rPr>
          <w:t>26</w:t>
        </w:r>
        <w:r w:rsidR="009B4688">
          <w:rPr>
            <w:noProof/>
            <w:webHidden/>
          </w:rPr>
          <w:fldChar w:fldCharType="end"/>
        </w:r>
      </w:hyperlink>
    </w:p>
    <w:p w14:paraId="2E4ADC9C" w14:textId="1BF3D712" w:rsidR="009B4688" w:rsidRDefault="00CD1AC5">
      <w:pPr>
        <w:pStyle w:val="TDC2"/>
        <w:tabs>
          <w:tab w:val="left" w:pos="880"/>
          <w:tab w:val="right" w:leader="dot" w:pos="8494"/>
        </w:tabs>
        <w:rPr>
          <w:rFonts w:asciiTheme="minorHAnsi" w:eastAsiaTheme="minorEastAsia" w:hAnsiTheme="minorHAnsi"/>
          <w:noProof/>
          <w:lang w:eastAsia="es-EC"/>
        </w:rPr>
      </w:pPr>
      <w:hyperlink w:anchor="_Toc58342081" w:history="1">
        <w:r w:rsidR="009B4688" w:rsidRPr="00F26BA8">
          <w:rPr>
            <w:rStyle w:val="Hipervnculo"/>
            <w:noProof/>
          </w:rPr>
          <w:t>3.4</w:t>
        </w:r>
        <w:r w:rsidR="009B4688">
          <w:rPr>
            <w:rFonts w:asciiTheme="minorHAnsi" w:eastAsiaTheme="minorEastAsia" w:hAnsiTheme="minorHAnsi"/>
            <w:noProof/>
            <w:lang w:eastAsia="es-EC"/>
          </w:rPr>
          <w:tab/>
        </w:r>
        <w:r w:rsidR="009B4688" w:rsidRPr="00F26BA8">
          <w:rPr>
            <w:rStyle w:val="Hipervnculo"/>
            <w:noProof/>
          </w:rPr>
          <w:t>Sprint 3.  Inicio de sesión del usuario invitado y estudiante – módulo publicaciones y notificaciones</w:t>
        </w:r>
        <w:r w:rsidR="009B4688">
          <w:rPr>
            <w:noProof/>
            <w:webHidden/>
          </w:rPr>
          <w:tab/>
        </w:r>
        <w:r w:rsidR="009B4688">
          <w:rPr>
            <w:noProof/>
            <w:webHidden/>
          </w:rPr>
          <w:fldChar w:fldCharType="begin"/>
        </w:r>
        <w:r w:rsidR="009B4688">
          <w:rPr>
            <w:noProof/>
            <w:webHidden/>
          </w:rPr>
          <w:instrText xml:space="preserve"> PAGEREF _Toc58342081 \h </w:instrText>
        </w:r>
        <w:r w:rsidR="009B4688">
          <w:rPr>
            <w:noProof/>
            <w:webHidden/>
          </w:rPr>
        </w:r>
        <w:r w:rsidR="009B4688">
          <w:rPr>
            <w:noProof/>
            <w:webHidden/>
          </w:rPr>
          <w:fldChar w:fldCharType="separate"/>
        </w:r>
        <w:r w:rsidR="009B4688">
          <w:rPr>
            <w:noProof/>
            <w:webHidden/>
          </w:rPr>
          <w:t>27</w:t>
        </w:r>
        <w:r w:rsidR="009B4688">
          <w:rPr>
            <w:noProof/>
            <w:webHidden/>
          </w:rPr>
          <w:fldChar w:fldCharType="end"/>
        </w:r>
      </w:hyperlink>
    </w:p>
    <w:p w14:paraId="08FE2863" w14:textId="1F5A0803"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82" w:history="1">
        <w:r w:rsidR="009B4688" w:rsidRPr="00F26BA8">
          <w:rPr>
            <w:rStyle w:val="Hipervnculo"/>
            <w:noProof/>
          </w:rPr>
          <w:t>3.4.1</w:t>
        </w:r>
        <w:r w:rsidR="009B4688">
          <w:rPr>
            <w:rFonts w:asciiTheme="minorHAnsi" w:eastAsiaTheme="minorEastAsia" w:hAnsiTheme="minorHAnsi"/>
            <w:noProof/>
            <w:lang w:eastAsia="es-EC"/>
          </w:rPr>
          <w:tab/>
        </w:r>
        <w:r w:rsidR="009B4688" w:rsidRPr="00F26BA8">
          <w:rPr>
            <w:rStyle w:val="Hipervnculo"/>
            <w:noProof/>
          </w:rPr>
          <w:t>Inicio de sesión de usuarios</w:t>
        </w:r>
        <w:r w:rsidR="009B4688">
          <w:rPr>
            <w:noProof/>
            <w:webHidden/>
          </w:rPr>
          <w:tab/>
        </w:r>
        <w:r w:rsidR="009B4688">
          <w:rPr>
            <w:noProof/>
            <w:webHidden/>
          </w:rPr>
          <w:fldChar w:fldCharType="begin"/>
        </w:r>
        <w:r w:rsidR="009B4688">
          <w:rPr>
            <w:noProof/>
            <w:webHidden/>
          </w:rPr>
          <w:instrText xml:space="preserve"> PAGEREF _Toc58342082 \h </w:instrText>
        </w:r>
        <w:r w:rsidR="009B4688">
          <w:rPr>
            <w:noProof/>
            <w:webHidden/>
          </w:rPr>
        </w:r>
        <w:r w:rsidR="009B4688">
          <w:rPr>
            <w:noProof/>
            <w:webHidden/>
          </w:rPr>
          <w:fldChar w:fldCharType="separate"/>
        </w:r>
        <w:r w:rsidR="009B4688">
          <w:rPr>
            <w:noProof/>
            <w:webHidden/>
          </w:rPr>
          <w:t>27</w:t>
        </w:r>
        <w:r w:rsidR="009B4688">
          <w:rPr>
            <w:noProof/>
            <w:webHidden/>
          </w:rPr>
          <w:fldChar w:fldCharType="end"/>
        </w:r>
      </w:hyperlink>
    </w:p>
    <w:p w14:paraId="19601E08" w14:textId="1803EE12"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83" w:history="1">
        <w:r w:rsidR="009B4688" w:rsidRPr="00F26BA8">
          <w:rPr>
            <w:rStyle w:val="Hipervnculo"/>
            <w:noProof/>
          </w:rPr>
          <w:t>3.4.2</w:t>
        </w:r>
        <w:r w:rsidR="009B4688">
          <w:rPr>
            <w:rFonts w:asciiTheme="minorHAnsi" w:eastAsiaTheme="minorEastAsia" w:hAnsiTheme="minorHAnsi"/>
            <w:noProof/>
            <w:lang w:eastAsia="es-EC"/>
          </w:rPr>
          <w:tab/>
        </w:r>
        <w:r w:rsidR="009B4688" w:rsidRPr="00F26BA8">
          <w:rPr>
            <w:rStyle w:val="Hipervnculo"/>
            <w:noProof/>
          </w:rPr>
          <w:t>Visualización de publicaciones</w:t>
        </w:r>
        <w:r w:rsidR="009B4688">
          <w:rPr>
            <w:noProof/>
            <w:webHidden/>
          </w:rPr>
          <w:tab/>
        </w:r>
        <w:r w:rsidR="009B4688">
          <w:rPr>
            <w:noProof/>
            <w:webHidden/>
          </w:rPr>
          <w:fldChar w:fldCharType="begin"/>
        </w:r>
        <w:r w:rsidR="009B4688">
          <w:rPr>
            <w:noProof/>
            <w:webHidden/>
          </w:rPr>
          <w:instrText xml:space="preserve"> PAGEREF _Toc58342083 \h </w:instrText>
        </w:r>
        <w:r w:rsidR="009B4688">
          <w:rPr>
            <w:noProof/>
            <w:webHidden/>
          </w:rPr>
        </w:r>
        <w:r w:rsidR="009B4688">
          <w:rPr>
            <w:noProof/>
            <w:webHidden/>
          </w:rPr>
          <w:fldChar w:fldCharType="separate"/>
        </w:r>
        <w:r w:rsidR="009B4688">
          <w:rPr>
            <w:noProof/>
            <w:webHidden/>
          </w:rPr>
          <w:t>28</w:t>
        </w:r>
        <w:r w:rsidR="009B4688">
          <w:rPr>
            <w:noProof/>
            <w:webHidden/>
          </w:rPr>
          <w:fldChar w:fldCharType="end"/>
        </w:r>
      </w:hyperlink>
    </w:p>
    <w:p w14:paraId="176CD800" w14:textId="4E4E158A"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84" w:history="1">
        <w:r w:rsidR="009B4688" w:rsidRPr="00F26BA8">
          <w:rPr>
            <w:rStyle w:val="Hipervnculo"/>
            <w:noProof/>
          </w:rPr>
          <w:t>3.4.3</w:t>
        </w:r>
        <w:r w:rsidR="009B4688">
          <w:rPr>
            <w:rFonts w:asciiTheme="minorHAnsi" w:eastAsiaTheme="minorEastAsia" w:hAnsiTheme="minorHAnsi"/>
            <w:noProof/>
            <w:lang w:eastAsia="es-EC"/>
          </w:rPr>
          <w:tab/>
        </w:r>
        <w:r w:rsidR="009B4688" w:rsidRPr="00F26BA8">
          <w:rPr>
            <w:rStyle w:val="Hipervnculo"/>
            <w:noProof/>
          </w:rPr>
          <w:t>Visualización de información sobre la ESFOT</w:t>
        </w:r>
        <w:r w:rsidR="009B4688">
          <w:rPr>
            <w:noProof/>
            <w:webHidden/>
          </w:rPr>
          <w:tab/>
        </w:r>
        <w:r w:rsidR="009B4688">
          <w:rPr>
            <w:noProof/>
            <w:webHidden/>
          </w:rPr>
          <w:fldChar w:fldCharType="begin"/>
        </w:r>
        <w:r w:rsidR="009B4688">
          <w:rPr>
            <w:noProof/>
            <w:webHidden/>
          </w:rPr>
          <w:instrText xml:space="preserve"> PAGEREF _Toc58342084 \h </w:instrText>
        </w:r>
        <w:r w:rsidR="009B4688">
          <w:rPr>
            <w:noProof/>
            <w:webHidden/>
          </w:rPr>
        </w:r>
        <w:r w:rsidR="009B4688">
          <w:rPr>
            <w:noProof/>
            <w:webHidden/>
          </w:rPr>
          <w:fldChar w:fldCharType="separate"/>
        </w:r>
        <w:r w:rsidR="009B4688">
          <w:rPr>
            <w:noProof/>
            <w:webHidden/>
          </w:rPr>
          <w:t>28</w:t>
        </w:r>
        <w:r w:rsidR="009B4688">
          <w:rPr>
            <w:noProof/>
            <w:webHidden/>
          </w:rPr>
          <w:fldChar w:fldCharType="end"/>
        </w:r>
      </w:hyperlink>
    </w:p>
    <w:p w14:paraId="45A7293A" w14:textId="6BB746BA"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85" w:history="1">
        <w:r w:rsidR="009B4688" w:rsidRPr="00F26BA8">
          <w:rPr>
            <w:rStyle w:val="Hipervnculo"/>
            <w:noProof/>
          </w:rPr>
          <w:t>3.4.4</w:t>
        </w:r>
        <w:r w:rsidR="009B4688">
          <w:rPr>
            <w:rFonts w:asciiTheme="minorHAnsi" w:eastAsiaTheme="minorEastAsia" w:hAnsiTheme="minorHAnsi"/>
            <w:noProof/>
            <w:lang w:eastAsia="es-EC"/>
          </w:rPr>
          <w:tab/>
        </w:r>
        <w:r w:rsidR="009B4688" w:rsidRPr="00F26BA8">
          <w:rPr>
            <w:rStyle w:val="Hipervnculo"/>
            <w:noProof/>
          </w:rPr>
          <w:t>Creación de publicaciones</w:t>
        </w:r>
        <w:r w:rsidR="009B4688">
          <w:rPr>
            <w:noProof/>
            <w:webHidden/>
          </w:rPr>
          <w:tab/>
        </w:r>
        <w:r w:rsidR="009B4688">
          <w:rPr>
            <w:noProof/>
            <w:webHidden/>
          </w:rPr>
          <w:fldChar w:fldCharType="begin"/>
        </w:r>
        <w:r w:rsidR="009B4688">
          <w:rPr>
            <w:noProof/>
            <w:webHidden/>
          </w:rPr>
          <w:instrText xml:space="preserve"> PAGEREF _Toc58342085 \h </w:instrText>
        </w:r>
        <w:r w:rsidR="009B4688">
          <w:rPr>
            <w:noProof/>
            <w:webHidden/>
          </w:rPr>
        </w:r>
        <w:r w:rsidR="009B4688">
          <w:rPr>
            <w:noProof/>
            <w:webHidden/>
          </w:rPr>
          <w:fldChar w:fldCharType="separate"/>
        </w:r>
        <w:r w:rsidR="009B4688">
          <w:rPr>
            <w:noProof/>
            <w:webHidden/>
          </w:rPr>
          <w:t>29</w:t>
        </w:r>
        <w:r w:rsidR="009B4688">
          <w:rPr>
            <w:noProof/>
            <w:webHidden/>
          </w:rPr>
          <w:fldChar w:fldCharType="end"/>
        </w:r>
      </w:hyperlink>
    </w:p>
    <w:p w14:paraId="38E57CDF" w14:textId="745BC645"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86" w:history="1">
        <w:r w:rsidR="009B4688" w:rsidRPr="00F26BA8">
          <w:rPr>
            <w:rStyle w:val="Hipervnculo"/>
            <w:noProof/>
          </w:rPr>
          <w:t>3.4.5</w:t>
        </w:r>
        <w:r w:rsidR="009B4688">
          <w:rPr>
            <w:rFonts w:asciiTheme="minorHAnsi" w:eastAsiaTheme="minorEastAsia" w:hAnsiTheme="minorHAnsi"/>
            <w:noProof/>
            <w:lang w:eastAsia="es-EC"/>
          </w:rPr>
          <w:tab/>
        </w:r>
        <w:r w:rsidR="009B4688" w:rsidRPr="00F26BA8">
          <w:rPr>
            <w:rStyle w:val="Hipervnculo"/>
            <w:noProof/>
          </w:rPr>
          <w:t>Recepción y envío de notificaciones</w:t>
        </w:r>
        <w:r w:rsidR="009B4688">
          <w:rPr>
            <w:noProof/>
            <w:webHidden/>
          </w:rPr>
          <w:tab/>
        </w:r>
        <w:r w:rsidR="009B4688">
          <w:rPr>
            <w:noProof/>
            <w:webHidden/>
          </w:rPr>
          <w:fldChar w:fldCharType="begin"/>
        </w:r>
        <w:r w:rsidR="009B4688">
          <w:rPr>
            <w:noProof/>
            <w:webHidden/>
          </w:rPr>
          <w:instrText xml:space="preserve"> PAGEREF _Toc58342086 \h </w:instrText>
        </w:r>
        <w:r w:rsidR="009B4688">
          <w:rPr>
            <w:noProof/>
            <w:webHidden/>
          </w:rPr>
        </w:r>
        <w:r w:rsidR="009B4688">
          <w:rPr>
            <w:noProof/>
            <w:webHidden/>
          </w:rPr>
          <w:fldChar w:fldCharType="separate"/>
        </w:r>
        <w:r w:rsidR="009B4688">
          <w:rPr>
            <w:noProof/>
            <w:webHidden/>
          </w:rPr>
          <w:t>29</w:t>
        </w:r>
        <w:r w:rsidR="009B4688">
          <w:rPr>
            <w:noProof/>
            <w:webHidden/>
          </w:rPr>
          <w:fldChar w:fldCharType="end"/>
        </w:r>
      </w:hyperlink>
    </w:p>
    <w:p w14:paraId="56F458F1" w14:textId="658EFA2A"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87" w:history="1">
        <w:r w:rsidR="009B4688" w:rsidRPr="00F26BA8">
          <w:rPr>
            <w:rStyle w:val="Hipervnculo"/>
            <w:noProof/>
          </w:rPr>
          <w:t>3.4.6</w:t>
        </w:r>
        <w:r w:rsidR="009B4688">
          <w:rPr>
            <w:rFonts w:asciiTheme="minorHAnsi" w:eastAsiaTheme="minorEastAsia" w:hAnsiTheme="minorHAnsi"/>
            <w:noProof/>
            <w:lang w:eastAsia="es-EC"/>
          </w:rPr>
          <w:tab/>
        </w:r>
        <w:r w:rsidR="009B4688" w:rsidRPr="00F26BA8">
          <w:rPr>
            <w:rStyle w:val="Hipervnculo"/>
            <w:noProof/>
          </w:rPr>
          <w:t>Visualizar notificaciones de emergencias.</w:t>
        </w:r>
        <w:r w:rsidR="009B4688">
          <w:rPr>
            <w:noProof/>
            <w:webHidden/>
          </w:rPr>
          <w:tab/>
        </w:r>
        <w:r w:rsidR="009B4688">
          <w:rPr>
            <w:noProof/>
            <w:webHidden/>
          </w:rPr>
          <w:fldChar w:fldCharType="begin"/>
        </w:r>
        <w:r w:rsidR="009B4688">
          <w:rPr>
            <w:noProof/>
            <w:webHidden/>
          </w:rPr>
          <w:instrText xml:space="preserve"> PAGEREF _Toc58342087 \h </w:instrText>
        </w:r>
        <w:r w:rsidR="009B4688">
          <w:rPr>
            <w:noProof/>
            <w:webHidden/>
          </w:rPr>
        </w:r>
        <w:r w:rsidR="009B4688">
          <w:rPr>
            <w:noProof/>
            <w:webHidden/>
          </w:rPr>
          <w:fldChar w:fldCharType="separate"/>
        </w:r>
        <w:r w:rsidR="009B4688">
          <w:rPr>
            <w:noProof/>
            <w:webHidden/>
          </w:rPr>
          <w:t>30</w:t>
        </w:r>
        <w:r w:rsidR="009B4688">
          <w:rPr>
            <w:noProof/>
            <w:webHidden/>
          </w:rPr>
          <w:fldChar w:fldCharType="end"/>
        </w:r>
      </w:hyperlink>
    </w:p>
    <w:p w14:paraId="7704FEE6" w14:textId="23B46BDA" w:rsidR="009B4688" w:rsidRDefault="00CD1AC5">
      <w:pPr>
        <w:pStyle w:val="TDC2"/>
        <w:tabs>
          <w:tab w:val="left" w:pos="880"/>
          <w:tab w:val="right" w:leader="dot" w:pos="8494"/>
        </w:tabs>
        <w:rPr>
          <w:rFonts w:asciiTheme="minorHAnsi" w:eastAsiaTheme="minorEastAsia" w:hAnsiTheme="minorHAnsi"/>
          <w:noProof/>
          <w:lang w:eastAsia="es-EC"/>
        </w:rPr>
      </w:pPr>
      <w:hyperlink w:anchor="_Toc58342088" w:history="1">
        <w:r w:rsidR="009B4688" w:rsidRPr="00F26BA8">
          <w:rPr>
            <w:rStyle w:val="Hipervnculo"/>
            <w:noProof/>
          </w:rPr>
          <w:t>3.5</w:t>
        </w:r>
        <w:r w:rsidR="009B4688">
          <w:rPr>
            <w:rFonts w:asciiTheme="minorHAnsi" w:eastAsiaTheme="minorEastAsia" w:hAnsiTheme="minorHAnsi"/>
            <w:noProof/>
            <w:lang w:eastAsia="es-EC"/>
          </w:rPr>
          <w:tab/>
        </w:r>
        <w:r w:rsidR="009B4688" w:rsidRPr="00F26BA8">
          <w:rPr>
            <w:rStyle w:val="Hipervnculo"/>
            <w:noProof/>
          </w:rPr>
          <w:t>Sprint 4.  Inicio de sesión del usuario registrado – módulo publicaciones, notificaciones, grupos</w:t>
        </w:r>
        <w:r w:rsidR="009B4688">
          <w:rPr>
            <w:noProof/>
            <w:webHidden/>
          </w:rPr>
          <w:tab/>
        </w:r>
        <w:r w:rsidR="009B4688">
          <w:rPr>
            <w:noProof/>
            <w:webHidden/>
          </w:rPr>
          <w:fldChar w:fldCharType="begin"/>
        </w:r>
        <w:r w:rsidR="009B4688">
          <w:rPr>
            <w:noProof/>
            <w:webHidden/>
          </w:rPr>
          <w:instrText xml:space="preserve"> PAGEREF _Toc58342088 \h </w:instrText>
        </w:r>
        <w:r w:rsidR="009B4688">
          <w:rPr>
            <w:noProof/>
            <w:webHidden/>
          </w:rPr>
        </w:r>
        <w:r w:rsidR="009B4688">
          <w:rPr>
            <w:noProof/>
            <w:webHidden/>
          </w:rPr>
          <w:fldChar w:fldCharType="separate"/>
        </w:r>
        <w:r w:rsidR="009B4688">
          <w:rPr>
            <w:noProof/>
            <w:webHidden/>
          </w:rPr>
          <w:t>31</w:t>
        </w:r>
        <w:r w:rsidR="009B4688">
          <w:rPr>
            <w:noProof/>
            <w:webHidden/>
          </w:rPr>
          <w:fldChar w:fldCharType="end"/>
        </w:r>
      </w:hyperlink>
    </w:p>
    <w:p w14:paraId="15B3A63C" w14:textId="3A1826A3"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89" w:history="1">
        <w:r w:rsidR="009B4688" w:rsidRPr="00F26BA8">
          <w:rPr>
            <w:rStyle w:val="Hipervnculo"/>
            <w:noProof/>
          </w:rPr>
          <w:t>3.5.1</w:t>
        </w:r>
        <w:r w:rsidR="009B4688">
          <w:rPr>
            <w:rFonts w:asciiTheme="minorHAnsi" w:eastAsiaTheme="minorEastAsia" w:hAnsiTheme="minorHAnsi"/>
            <w:noProof/>
            <w:lang w:eastAsia="es-EC"/>
          </w:rPr>
          <w:tab/>
        </w:r>
        <w:r w:rsidR="009B4688" w:rsidRPr="00F26BA8">
          <w:rPr>
            <w:rStyle w:val="Hipervnculo"/>
            <w:noProof/>
          </w:rPr>
          <w:t>Inicio de sesión del usuario registrado</w:t>
        </w:r>
        <w:r w:rsidR="009B4688">
          <w:rPr>
            <w:noProof/>
            <w:webHidden/>
          </w:rPr>
          <w:tab/>
        </w:r>
        <w:r w:rsidR="009B4688">
          <w:rPr>
            <w:noProof/>
            <w:webHidden/>
          </w:rPr>
          <w:fldChar w:fldCharType="begin"/>
        </w:r>
        <w:r w:rsidR="009B4688">
          <w:rPr>
            <w:noProof/>
            <w:webHidden/>
          </w:rPr>
          <w:instrText xml:space="preserve"> PAGEREF _Toc58342089 \h </w:instrText>
        </w:r>
        <w:r w:rsidR="009B4688">
          <w:rPr>
            <w:noProof/>
            <w:webHidden/>
          </w:rPr>
        </w:r>
        <w:r w:rsidR="009B4688">
          <w:rPr>
            <w:noProof/>
            <w:webHidden/>
          </w:rPr>
          <w:fldChar w:fldCharType="separate"/>
        </w:r>
        <w:r w:rsidR="009B4688">
          <w:rPr>
            <w:noProof/>
            <w:webHidden/>
          </w:rPr>
          <w:t>31</w:t>
        </w:r>
        <w:r w:rsidR="009B4688">
          <w:rPr>
            <w:noProof/>
            <w:webHidden/>
          </w:rPr>
          <w:fldChar w:fldCharType="end"/>
        </w:r>
      </w:hyperlink>
    </w:p>
    <w:p w14:paraId="27FCF5D5" w14:textId="5ACDEC87"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90" w:history="1">
        <w:r w:rsidR="009B4688" w:rsidRPr="00F26BA8">
          <w:rPr>
            <w:rStyle w:val="Hipervnculo"/>
            <w:noProof/>
          </w:rPr>
          <w:t>3.5.2</w:t>
        </w:r>
        <w:r w:rsidR="009B4688">
          <w:rPr>
            <w:rFonts w:asciiTheme="minorHAnsi" w:eastAsiaTheme="minorEastAsia" w:hAnsiTheme="minorHAnsi"/>
            <w:noProof/>
            <w:lang w:eastAsia="es-EC"/>
          </w:rPr>
          <w:tab/>
        </w:r>
        <w:r w:rsidR="009B4688" w:rsidRPr="00F26BA8">
          <w:rPr>
            <w:rStyle w:val="Hipervnculo"/>
            <w:noProof/>
          </w:rPr>
          <w:t>Creación y visualización de publicaciones</w:t>
        </w:r>
        <w:r w:rsidR="009B4688">
          <w:rPr>
            <w:noProof/>
            <w:webHidden/>
          </w:rPr>
          <w:tab/>
        </w:r>
        <w:r w:rsidR="009B4688">
          <w:rPr>
            <w:noProof/>
            <w:webHidden/>
          </w:rPr>
          <w:fldChar w:fldCharType="begin"/>
        </w:r>
        <w:r w:rsidR="009B4688">
          <w:rPr>
            <w:noProof/>
            <w:webHidden/>
          </w:rPr>
          <w:instrText xml:space="preserve"> PAGEREF _Toc58342090 \h </w:instrText>
        </w:r>
        <w:r w:rsidR="009B4688">
          <w:rPr>
            <w:noProof/>
            <w:webHidden/>
          </w:rPr>
        </w:r>
        <w:r w:rsidR="009B4688">
          <w:rPr>
            <w:noProof/>
            <w:webHidden/>
          </w:rPr>
          <w:fldChar w:fldCharType="separate"/>
        </w:r>
        <w:r w:rsidR="009B4688">
          <w:rPr>
            <w:noProof/>
            <w:webHidden/>
          </w:rPr>
          <w:t>32</w:t>
        </w:r>
        <w:r w:rsidR="009B4688">
          <w:rPr>
            <w:noProof/>
            <w:webHidden/>
          </w:rPr>
          <w:fldChar w:fldCharType="end"/>
        </w:r>
      </w:hyperlink>
    </w:p>
    <w:p w14:paraId="2E6FC266" w14:textId="77624028"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91" w:history="1">
        <w:r w:rsidR="009B4688" w:rsidRPr="00F26BA8">
          <w:rPr>
            <w:rStyle w:val="Hipervnculo"/>
            <w:noProof/>
          </w:rPr>
          <w:t>3.5.3</w:t>
        </w:r>
        <w:r w:rsidR="009B4688">
          <w:rPr>
            <w:rFonts w:asciiTheme="minorHAnsi" w:eastAsiaTheme="minorEastAsia" w:hAnsiTheme="minorHAnsi"/>
            <w:noProof/>
            <w:lang w:eastAsia="es-EC"/>
          </w:rPr>
          <w:tab/>
        </w:r>
        <w:r w:rsidR="009B4688" w:rsidRPr="00F26BA8">
          <w:rPr>
            <w:rStyle w:val="Hipervnculo"/>
            <w:noProof/>
          </w:rPr>
          <w:t>Recepción y envío de notificaciones</w:t>
        </w:r>
        <w:r w:rsidR="009B4688">
          <w:rPr>
            <w:noProof/>
            <w:webHidden/>
          </w:rPr>
          <w:tab/>
        </w:r>
        <w:r w:rsidR="009B4688">
          <w:rPr>
            <w:noProof/>
            <w:webHidden/>
          </w:rPr>
          <w:fldChar w:fldCharType="begin"/>
        </w:r>
        <w:r w:rsidR="009B4688">
          <w:rPr>
            <w:noProof/>
            <w:webHidden/>
          </w:rPr>
          <w:instrText xml:space="preserve"> PAGEREF _Toc58342091 \h </w:instrText>
        </w:r>
        <w:r w:rsidR="009B4688">
          <w:rPr>
            <w:noProof/>
            <w:webHidden/>
          </w:rPr>
        </w:r>
        <w:r w:rsidR="009B4688">
          <w:rPr>
            <w:noProof/>
            <w:webHidden/>
          </w:rPr>
          <w:fldChar w:fldCharType="separate"/>
        </w:r>
        <w:r w:rsidR="009B4688">
          <w:rPr>
            <w:noProof/>
            <w:webHidden/>
          </w:rPr>
          <w:t>33</w:t>
        </w:r>
        <w:r w:rsidR="009B4688">
          <w:rPr>
            <w:noProof/>
            <w:webHidden/>
          </w:rPr>
          <w:fldChar w:fldCharType="end"/>
        </w:r>
      </w:hyperlink>
    </w:p>
    <w:p w14:paraId="10818A9D" w14:textId="718BA84F"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92" w:history="1">
        <w:r w:rsidR="009B4688" w:rsidRPr="00F26BA8">
          <w:rPr>
            <w:rStyle w:val="Hipervnculo"/>
            <w:noProof/>
          </w:rPr>
          <w:t>3.5.4</w:t>
        </w:r>
        <w:r w:rsidR="009B4688">
          <w:rPr>
            <w:rFonts w:asciiTheme="minorHAnsi" w:eastAsiaTheme="minorEastAsia" w:hAnsiTheme="minorHAnsi"/>
            <w:noProof/>
            <w:lang w:eastAsia="es-EC"/>
          </w:rPr>
          <w:tab/>
        </w:r>
        <w:r w:rsidR="009B4688" w:rsidRPr="00F26BA8">
          <w:rPr>
            <w:rStyle w:val="Hipervnculo"/>
            <w:noProof/>
          </w:rPr>
          <w:t>Creación, modificación, visualización y eliminación de grupos</w:t>
        </w:r>
        <w:r w:rsidR="009B4688">
          <w:rPr>
            <w:noProof/>
            <w:webHidden/>
          </w:rPr>
          <w:tab/>
        </w:r>
        <w:r w:rsidR="009B4688">
          <w:rPr>
            <w:noProof/>
            <w:webHidden/>
          </w:rPr>
          <w:fldChar w:fldCharType="begin"/>
        </w:r>
        <w:r w:rsidR="009B4688">
          <w:rPr>
            <w:noProof/>
            <w:webHidden/>
          </w:rPr>
          <w:instrText xml:space="preserve"> PAGEREF _Toc58342092 \h </w:instrText>
        </w:r>
        <w:r w:rsidR="009B4688">
          <w:rPr>
            <w:noProof/>
            <w:webHidden/>
          </w:rPr>
        </w:r>
        <w:r w:rsidR="009B4688">
          <w:rPr>
            <w:noProof/>
            <w:webHidden/>
          </w:rPr>
          <w:fldChar w:fldCharType="separate"/>
        </w:r>
        <w:r w:rsidR="009B4688">
          <w:rPr>
            <w:noProof/>
            <w:webHidden/>
          </w:rPr>
          <w:t>33</w:t>
        </w:r>
        <w:r w:rsidR="009B4688">
          <w:rPr>
            <w:noProof/>
            <w:webHidden/>
          </w:rPr>
          <w:fldChar w:fldCharType="end"/>
        </w:r>
      </w:hyperlink>
    </w:p>
    <w:p w14:paraId="54AF6E6B" w14:textId="7C2D8288" w:rsidR="009B4688" w:rsidRDefault="00CD1AC5">
      <w:pPr>
        <w:pStyle w:val="TDC2"/>
        <w:tabs>
          <w:tab w:val="left" w:pos="880"/>
          <w:tab w:val="right" w:leader="dot" w:pos="8494"/>
        </w:tabs>
        <w:rPr>
          <w:rFonts w:asciiTheme="minorHAnsi" w:eastAsiaTheme="minorEastAsia" w:hAnsiTheme="minorHAnsi"/>
          <w:noProof/>
          <w:lang w:eastAsia="es-EC"/>
        </w:rPr>
      </w:pPr>
      <w:r>
        <w:fldChar w:fldCharType="begin"/>
      </w:r>
      <w:r>
        <w:instrText xml:space="preserve"> HYPERLINK \l "_Toc58342093" </w:instrText>
      </w:r>
      <w:r>
        <w:fldChar w:fldCharType="separate"/>
      </w:r>
      <w:r w:rsidR="009B4688" w:rsidRPr="00F26BA8">
        <w:rPr>
          <w:rStyle w:val="Hipervnculo"/>
          <w:noProof/>
        </w:rPr>
        <w:t>3.6</w:t>
      </w:r>
      <w:r w:rsidR="009B4688">
        <w:rPr>
          <w:rFonts w:asciiTheme="minorHAnsi" w:eastAsiaTheme="minorEastAsia" w:hAnsiTheme="minorHAnsi"/>
          <w:noProof/>
          <w:lang w:eastAsia="es-EC"/>
        </w:rPr>
        <w:tab/>
      </w:r>
      <w:r w:rsidR="009B4688" w:rsidRPr="00F26BA8">
        <w:rPr>
          <w:rStyle w:val="Hipervnculo"/>
          <w:noProof/>
        </w:rPr>
        <w:t xml:space="preserve">Sprint 5.  Pruebas y Despliegue del </w:t>
      </w:r>
      <w:del w:id="40" w:author="Daniel Casagallo" w:date="2020-12-21T18:43:00Z">
        <w:r w:rsidR="009B4688" w:rsidRPr="00F26BA8" w:rsidDel="0096106E">
          <w:rPr>
            <w:rStyle w:val="Hipervnculo"/>
            <w:noProof/>
          </w:rPr>
          <w:delText>Sistema</w:delText>
        </w:r>
      </w:del>
      <w:ins w:id="41" w:author="Daniel Casagallo" w:date="2020-12-21T18:43:00Z">
        <w:r w:rsidR="0096106E">
          <w:rPr>
            <w:rStyle w:val="Hipervnculo"/>
            <w:noProof/>
          </w:rPr>
          <w:t>Sistema</w:t>
        </w:r>
      </w:ins>
      <w:r w:rsidR="009B4688" w:rsidRPr="00F26BA8">
        <w:rPr>
          <w:rStyle w:val="Hipervnculo"/>
          <w:noProof/>
        </w:rPr>
        <w:t xml:space="preserve"> </w:t>
      </w:r>
      <w:del w:id="42" w:author="Daniel Casagallo" w:date="2020-12-21T18:44:00Z">
        <w:r w:rsidR="009B4688" w:rsidRPr="00F26BA8" w:rsidDel="0096106E">
          <w:rPr>
            <w:rStyle w:val="Hipervnculo"/>
            <w:noProof/>
          </w:rPr>
          <w:delText>Web</w:delText>
        </w:r>
      </w:del>
      <w:ins w:id="43" w:author="Daniel Casagallo" w:date="2020-12-21T18:44:00Z">
        <w:r w:rsidR="0096106E">
          <w:rPr>
            <w:rStyle w:val="Hipervnculo"/>
            <w:noProof/>
          </w:rPr>
          <w:t>Web</w:t>
        </w:r>
      </w:ins>
      <w:r w:rsidR="009B4688" w:rsidRPr="00F26BA8">
        <w:rPr>
          <w:rStyle w:val="Hipervnculo"/>
          <w:noProof/>
        </w:rPr>
        <w:t xml:space="preserve"> y </w:t>
      </w:r>
      <w:del w:id="44" w:author="Daniel Casagallo" w:date="2020-12-21T18:44:00Z">
        <w:r w:rsidR="009B4688" w:rsidRPr="00F26BA8" w:rsidDel="0096106E">
          <w:rPr>
            <w:rStyle w:val="Hipervnculo"/>
            <w:noProof/>
          </w:rPr>
          <w:delText>Aplicación</w:delText>
        </w:r>
      </w:del>
      <w:ins w:id="45" w:author="Daniel Casagallo" w:date="2020-12-21T18:44:00Z">
        <w:r w:rsidR="0096106E">
          <w:rPr>
            <w:rStyle w:val="Hipervnculo"/>
            <w:noProof/>
          </w:rPr>
          <w:t>Aplicación</w:t>
        </w:r>
      </w:ins>
      <w:r w:rsidR="009B4688" w:rsidRPr="00F26BA8">
        <w:rPr>
          <w:rStyle w:val="Hipervnculo"/>
          <w:noProof/>
        </w:rPr>
        <w:t xml:space="preserve"> </w:t>
      </w:r>
      <w:del w:id="46" w:author="Daniel Casagallo" w:date="2020-12-21T18:45:00Z">
        <w:r w:rsidR="009B4688" w:rsidRPr="00F26BA8" w:rsidDel="0096106E">
          <w:rPr>
            <w:rStyle w:val="Hipervnculo"/>
            <w:noProof/>
          </w:rPr>
          <w:delText>Móvil</w:delText>
        </w:r>
      </w:del>
      <w:ins w:id="47" w:author="Daniel Casagallo" w:date="2020-12-21T18:45:00Z">
        <w:r w:rsidR="0096106E">
          <w:rPr>
            <w:rStyle w:val="Hipervnculo"/>
            <w:noProof/>
          </w:rPr>
          <w:t>Móvil</w:t>
        </w:r>
      </w:ins>
      <w:r w:rsidR="009B4688">
        <w:rPr>
          <w:noProof/>
          <w:webHidden/>
        </w:rPr>
        <w:tab/>
      </w:r>
      <w:r w:rsidR="009B4688">
        <w:rPr>
          <w:noProof/>
          <w:webHidden/>
        </w:rPr>
        <w:fldChar w:fldCharType="begin"/>
      </w:r>
      <w:r w:rsidR="009B4688">
        <w:rPr>
          <w:noProof/>
          <w:webHidden/>
        </w:rPr>
        <w:instrText xml:space="preserve"> PAGEREF _Toc58342093 \h </w:instrText>
      </w:r>
      <w:r w:rsidR="009B4688">
        <w:rPr>
          <w:noProof/>
          <w:webHidden/>
        </w:rPr>
      </w:r>
      <w:r w:rsidR="009B4688">
        <w:rPr>
          <w:noProof/>
          <w:webHidden/>
        </w:rPr>
        <w:fldChar w:fldCharType="separate"/>
      </w:r>
      <w:r w:rsidR="009B4688">
        <w:rPr>
          <w:noProof/>
          <w:webHidden/>
        </w:rPr>
        <w:t>34</w:t>
      </w:r>
      <w:r w:rsidR="009B4688">
        <w:rPr>
          <w:noProof/>
          <w:webHidden/>
        </w:rPr>
        <w:fldChar w:fldCharType="end"/>
      </w:r>
      <w:r>
        <w:rPr>
          <w:noProof/>
        </w:rPr>
        <w:fldChar w:fldCharType="end"/>
      </w:r>
    </w:p>
    <w:p w14:paraId="692BE05A" w14:textId="07D9AC17"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94" w:history="1">
        <w:r w:rsidR="009B4688" w:rsidRPr="00F26BA8">
          <w:rPr>
            <w:rStyle w:val="Hipervnculo"/>
            <w:noProof/>
          </w:rPr>
          <w:t>3.6.1</w:t>
        </w:r>
        <w:r w:rsidR="009B4688">
          <w:rPr>
            <w:rFonts w:asciiTheme="minorHAnsi" w:eastAsiaTheme="minorEastAsia" w:hAnsiTheme="minorHAnsi"/>
            <w:noProof/>
            <w:lang w:eastAsia="es-EC"/>
          </w:rPr>
          <w:tab/>
        </w:r>
        <w:r w:rsidR="009B4688" w:rsidRPr="00F26BA8">
          <w:rPr>
            <w:rStyle w:val="Hipervnculo"/>
            <w:noProof/>
          </w:rPr>
          <w:t>Pruebas unitarias</w:t>
        </w:r>
        <w:r w:rsidR="009B4688">
          <w:rPr>
            <w:noProof/>
            <w:webHidden/>
          </w:rPr>
          <w:tab/>
        </w:r>
        <w:r w:rsidR="009B4688">
          <w:rPr>
            <w:noProof/>
            <w:webHidden/>
          </w:rPr>
          <w:fldChar w:fldCharType="begin"/>
        </w:r>
        <w:r w:rsidR="009B4688">
          <w:rPr>
            <w:noProof/>
            <w:webHidden/>
          </w:rPr>
          <w:instrText xml:space="preserve"> PAGEREF _Toc58342094 \h </w:instrText>
        </w:r>
        <w:r w:rsidR="009B4688">
          <w:rPr>
            <w:noProof/>
            <w:webHidden/>
          </w:rPr>
        </w:r>
        <w:r w:rsidR="009B4688">
          <w:rPr>
            <w:noProof/>
            <w:webHidden/>
          </w:rPr>
          <w:fldChar w:fldCharType="separate"/>
        </w:r>
        <w:r w:rsidR="009B4688">
          <w:rPr>
            <w:noProof/>
            <w:webHidden/>
          </w:rPr>
          <w:t>34</w:t>
        </w:r>
        <w:r w:rsidR="009B4688">
          <w:rPr>
            <w:noProof/>
            <w:webHidden/>
          </w:rPr>
          <w:fldChar w:fldCharType="end"/>
        </w:r>
      </w:hyperlink>
    </w:p>
    <w:p w14:paraId="534AC299" w14:textId="0EA6D7A2"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95" w:history="1">
        <w:r w:rsidR="009B4688" w:rsidRPr="00F26BA8">
          <w:rPr>
            <w:rStyle w:val="Hipervnculo"/>
            <w:noProof/>
          </w:rPr>
          <w:t>3.6.2</w:t>
        </w:r>
        <w:r w:rsidR="009B4688">
          <w:rPr>
            <w:rFonts w:asciiTheme="minorHAnsi" w:eastAsiaTheme="minorEastAsia" w:hAnsiTheme="minorHAnsi"/>
            <w:noProof/>
            <w:lang w:eastAsia="es-EC"/>
          </w:rPr>
          <w:tab/>
        </w:r>
        <w:r w:rsidR="009B4688" w:rsidRPr="00F26BA8">
          <w:rPr>
            <w:rStyle w:val="Hipervnculo"/>
            <w:noProof/>
          </w:rPr>
          <w:t>Pruebas de rendimiento</w:t>
        </w:r>
        <w:r w:rsidR="009B4688">
          <w:rPr>
            <w:noProof/>
            <w:webHidden/>
          </w:rPr>
          <w:tab/>
        </w:r>
        <w:r w:rsidR="009B4688">
          <w:rPr>
            <w:noProof/>
            <w:webHidden/>
          </w:rPr>
          <w:fldChar w:fldCharType="begin"/>
        </w:r>
        <w:r w:rsidR="009B4688">
          <w:rPr>
            <w:noProof/>
            <w:webHidden/>
          </w:rPr>
          <w:instrText xml:space="preserve"> PAGEREF _Toc58342095 \h </w:instrText>
        </w:r>
        <w:r w:rsidR="009B4688">
          <w:rPr>
            <w:noProof/>
            <w:webHidden/>
          </w:rPr>
        </w:r>
        <w:r w:rsidR="009B4688">
          <w:rPr>
            <w:noProof/>
            <w:webHidden/>
          </w:rPr>
          <w:fldChar w:fldCharType="separate"/>
        </w:r>
        <w:r w:rsidR="009B4688">
          <w:rPr>
            <w:noProof/>
            <w:webHidden/>
          </w:rPr>
          <w:t>35</w:t>
        </w:r>
        <w:r w:rsidR="009B4688">
          <w:rPr>
            <w:noProof/>
            <w:webHidden/>
          </w:rPr>
          <w:fldChar w:fldCharType="end"/>
        </w:r>
      </w:hyperlink>
    </w:p>
    <w:p w14:paraId="7618429E" w14:textId="761F7CCA" w:rsidR="009B4688" w:rsidRDefault="00CD1AC5">
      <w:pPr>
        <w:pStyle w:val="TDC3"/>
        <w:tabs>
          <w:tab w:val="left" w:pos="1320"/>
          <w:tab w:val="right" w:leader="dot" w:pos="8494"/>
        </w:tabs>
        <w:rPr>
          <w:rFonts w:asciiTheme="minorHAnsi" w:eastAsiaTheme="minorEastAsia" w:hAnsiTheme="minorHAnsi"/>
          <w:noProof/>
          <w:lang w:eastAsia="es-EC"/>
        </w:rPr>
      </w:pPr>
      <w:hyperlink w:anchor="_Toc58342096" w:history="1">
        <w:r w:rsidR="009B4688" w:rsidRPr="00F26BA8">
          <w:rPr>
            <w:rStyle w:val="Hipervnculo"/>
            <w:noProof/>
          </w:rPr>
          <w:t>3.6.3</w:t>
        </w:r>
        <w:r w:rsidR="009B4688">
          <w:rPr>
            <w:rFonts w:asciiTheme="minorHAnsi" w:eastAsiaTheme="minorEastAsia" w:hAnsiTheme="minorHAnsi"/>
            <w:noProof/>
            <w:lang w:eastAsia="es-EC"/>
          </w:rPr>
          <w:tab/>
        </w:r>
        <w:r w:rsidR="009B4688" w:rsidRPr="00F26BA8">
          <w:rPr>
            <w:rStyle w:val="Hipervnculo"/>
            <w:noProof/>
          </w:rPr>
          <w:t>Pruebas de compatibilidad</w:t>
        </w:r>
        <w:r w:rsidR="009B4688">
          <w:rPr>
            <w:noProof/>
            <w:webHidden/>
          </w:rPr>
          <w:tab/>
        </w:r>
        <w:r w:rsidR="009B4688">
          <w:rPr>
            <w:noProof/>
            <w:webHidden/>
          </w:rPr>
          <w:fldChar w:fldCharType="begin"/>
        </w:r>
        <w:r w:rsidR="009B4688">
          <w:rPr>
            <w:noProof/>
            <w:webHidden/>
          </w:rPr>
          <w:instrText xml:space="preserve"> PAGEREF _Toc58342096 \h </w:instrText>
        </w:r>
        <w:r w:rsidR="009B4688">
          <w:rPr>
            <w:noProof/>
            <w:webHidden/>
          </w:rPr>
        </w:r>
        <w:r w:rsidR="009B4688">
          <w:rPr>
            <w:noProof/>
            <w:webHidden/>
          </w:rPr>
          <w:fldChar w:fldCharType="separate"/>
        </w:r>
        <w:r w:rsidR="009B4688">
          <w:rPr>
            <w:noProof/>
            <w:webHidden/>
          </w:rPr>
          <w:t>36</w:t>
        </w:r>
        <w:r w:rsidR="009B4688">
          <w:rPr>
            <w:noProof/>
            <w:webHidden/>
          </w:rPr>
          <w:fldChar w:fldCharType="end"/>
        </w:r>
      </w:hyperlink>
    </w:p>
    <w:p w14:paraId="1BC09BD7" w14:textId="08F501FC" w:rsidR="009B4688" w:rsidRDefault="00CD1AC5">
      <w:pPr>
        <w:pStyle w:val="TDC3"/>
        <w:tabs>
          <w:tab w:val="left" w:pos="1320"/>
          <w:tab w:val="right" w:leader="dot" w:pos="8494"/>
        </w:tabs>
        <w:rPr>
          <w:rFonts w:asciiTheme="minorHAnsi" w:eastAsiaTheme="minorEastAsia" w:hAnsiTheme="minorHAnsi"/>
          <w:noProof/>
          <w:lang w:eastAsia="es-EC"/>
        </w:rPr>
      </w:pPr>
      <w:r>
        <w:lastRenderedPageBreak/>
        <w:fldChar w:fldCharType="begin"/>
      </w:r>
      <w:r>
        <w:instrText xml:space="preserve"> HYPERLINK \l "_Toc58342097" </w:instrText>
      </w:r>
      <w:r>
        <w:fldChar w:fldCharType="separate"/>
      </w:r>
      <w:r w:rsidR="009B4688" w:rsidRPr="00F26BA8">
        <w:rPr>
          <w:rStyle w:val="Hipervnculo"/>
          <w:noProof/>
        </w:rPr>
        <w:t>3.6.4</w:t>
      </w:r>
      <w:r w:rsidR="009B4688">
        <w:rPr>
          <w:rFonts w:asciiTheme="minorHAnsi" w:eastAsiaTheme="minorEastAsia" w:hAnsiTheme="minorHAnsi"/>
          <w:noProof/>
          <w:lang w:eastAsia="es-EC"/>
        </w:rPr>
        <w:tab/>
      </w:r>
      <w:r w:rsidR="009B4688" w:rsidRPr="00F26BA8">
        <w:rPr>
          <w:rStyle w:val="Hipervnculo"/>
          <w:noProof/>
        </w:rPr>
        <w:t xml:space="preserve">Despliegue del </w:t>
      </w:r>
      <w:del w:id="48" w:author="Daniel Casagallo" w:date="2020-12-21T18:43:00Z">
        <w:r w:rsidR="009B4688" w:rsidRPr="00F26BA8" w:rsidDel="0096106E">
          <w:rPr>
            <w:rStyle w:val="Hipervnculo"/>
            <w:noProof/>
          </w:rPr>
          <w:delText>Sistema</w:delText>
        </w:r>
      </w:del>
      <w:ins w:id="49" w:author="Daniel Casagallo" w:date="2020-12-21T18:43:00Z">
        <w:r w:rsidR="0096106E">
          <w:rPr>
            <w:rStyle w:val="Hipervnculo"/>
            <w:noProof/>
          </w:rPr>
          <w:t>Sistema</w:t>
        </w:r>
      </w:ins>
      <w:r w:rsidR="009B4688" w:rsidRPr="00F26BA8">
        <w:rPr>
          <w:rStyle w:val="Hipervnculo"/>
          <w:noProof/>
        </w:rPr>
        <w:t xml:space="preserve"> </w:t>
      </w:r>
      <w:del w:id="50" w:author="Daniel Casagallo" w:date="2020-12-21T18:44:00Z">
        <w:r w:rsidR="009B4688" w:rsidRPr="00F26BA8" w:rsidDel="0096106E">
          <w:rPr>
            <w:rStyle w:val="Hipervnculo"/>
            <w:noProof/>
          </w:rPr>
          <w:delText>Web</w:delText>
        </w:r>
      </w:del>
      <w:ins w:id="51" w:author="Daniel Casagallo" w:date="2020-12-21T18:44:00Z">
        <w:r w:rsidR="0096106E">
          <w:rPr>
            <w:rStyle w:val="Hipervnculo"/>
            <w:noProof/>
          </w:rPr>
          <w:t>Web</w:t>
        </w:r>
      </w:ins>
      <w:r w:rsidR="009B4688" w:rsidRPr="00F26BA8">
        <w:rPr>
          <w:rStyle w:val="Hipervnculo"/>
          <w:noProof/>
        </w:rPr>
        <w:t xml:space="preserve"> en el hosting de </w:t>
      </w:r>
      <w:r w:rsidR="009B4688" w:rsidRPr="00F26BA8">
        <w:rPr>
          <w:rStyle w:val="Hipervnculo"/>
          <w:i/>
          <w:noProof/>
        </w:rPr>
        <w:t>Firebase</w:t>
      </w:r>
      <w:r w:rsidR="009B4688">
        <w:rPr>
          <w:noProof/>
          <w:webHidden/>
        </w:rPr>
        <w:tab/>
      </w:r>
      <w:r w:rsidR="009B4688">
        <w:rPr>
          <w:noProof/>
          <w:webHidden/>
        </w:rPr>
        <w:fldChar w:fldCharType="begin"/>
      </w:r>
      <w:r w:rsidR="009B4688">
        <w:rPr>
          <w:noProof/>
          <w:webHidden/>
        </w:rPr>
        <w:instrText xml:space="preserve"> PAGEREF _Toc58342097 \h </w:instrText>
      </w:r>
      <w:r w:rsidR="009B4688">
        <w:rPr>
          <w:noProof/>
          <w:webHidden/>
        </w:rPr>
      </w:r>
      <w:r w:rsidR="009B4688">
        <w:rPr>
          <w:noProof/>
          <w:webHidden/>
        </w:rPr>
        <w:fldChar w:fldCharType="separate"/>
      </w:r>
      <w:r w:rsidR="009B4688">
        <w:rPr>
          <w:noProof/>
          <w:webHidden/>
        </w:rPr>
        <w:t>39</w:t>
      </w:r>
      <w:r w:rsidR="009B4688">
        <w:rPr>
          <w:noProof/>
          <w:webHidden/>
        </w:rPr>
        <w:fldChar w:fldCharType="end"/>
      </w:r>
      <w:r>
        <w:rPr>
          <w:noProof/>
        </w:rPr>
        <w:fldChar w:fldCharType="end"/>
      </w:r>
    </w:p>
    <w:p w14:paraId="47274512" w14:textId="78F5A7BE" w:rsidR="009B4688" w:rsidRDefault="00CD1AC5">
      <w:pPr>
        <w:pStyle w:val="TDC3"/>
        <w:tabs>
          <w:tab w:val="left" w:pos="1320"/>
          <w:tab w:val="right" w:leader="dot" w:pos="8494"/>
        </w:tabs>
        <w:rPr>
          <w:rFonts w:asciiTheme="minorHAnsi" w:eastAsiaTheme="minorEastAsia" w:hAnsiTheme="minorHAnsi"/>
          <w:noProof/>
          <w:lang w:eastAsia="es-EC"/>
        </w:rPr>
      </w:pPr>
      <w:r>
        <w:fldChar w:fldCharType="begin"/>
      </w:r>
      <w:r>
        <w:instrText xml:space="preserve"> HYPERLINK \l "_Toc58342098" </w:instrText>
      </w:r>
      <w:r>
        <w:fldChar w:fldCharType="separate"/>
      </w:r>
      <w:r w:rsidR="009B4688" w:rsidRPr="00F26BA8">
        <w:rPr>
          <w:rStyle w:val="Hipervnculo"/>
          <w:noProof/>
        </w:rPr>
        <w:t>3.6.5</w:t>
      </w:r>
      <w:r w:rsidR="009B4688">
        <w:rPr>
          <w:rFonts w:asciiTheme="minorHAnsi" w:eastAsiaTheme="minorEastAsia" w:hAnsiTheme="minorHAnsi"/>
          <w:noProof/>
          <w:lang w:eastAsia="es-EC"/>
        </w:rPr>
        <w:tab/>
      </w:r>
      <w:r w:rsidR="009B4688" w:rsidRPr="00F26BA8">
        <w:rPr>
          <w:rStyle w:val="Hipervnculo"/>
          <w:noProof/>
        </w:rPr>
        <w:t xml:space="preserve">Despliegue de la </w:t>
      </w:r>
      <w:del w:id="52" w:author="Daniel Casagallo" w:date="2020-12-21T18:44:00Z">
        <w:r w:rsidR="009B4688" w:rsidRPr="00F26BA8" w:rsidDel="0096106E">
          <w:rPr>
            <w:rStyle w:val="Hipervnculo"/>
            <w:noProof/>
          </w:rPr>
          <w:delText>Aplicación</w:delText>
        </w:r>
      </w:del>
      <w:ins w:id="53" w:author="Daniel Casagallo" w:date="2020-12-21T18:44:00Z">
        <w:r w:rsidR="0096106E">
          <w:rPr>
            <w:rStyle w:val="Hipervnculo"/>
            <w:noProof/>
          </w:rPr>
          <w:t>Aplicación</w:t>
        </w:r>
      </w:ins>
      <w:r w:rsidR="009B4688" w:rsidRPr="00F26BA8">
        <w:rPr>
          <w:rStyle w:val="Hipervnculo"/>
          <w:noProof/>
        </w:rPr>
        <w:t xml:space="preserve"> </w:t>
      </w:r>
      <w:del w:id="54" w:author="Daniel Casagallo" w:date="2020-12-21T18:45:00Z">
        <w:r w:rsidR="009B4688" w:rsidRPr="00F26BA8" w:rsidDel="0096106E">
          <w:rPr>
            <w:rStyle w:val="Hipervnculo"/>
            <w:noProof/>
          </w:rPr>
          <w:delText>Móvil</w:delText>
        </w:r>
      </w:del>
      <w:ins w:id="55" w:author="Daniel Casagallo" w:date="2020-12-21T18:45:00Z">
        <w:r w:rsidR="0096106E">
          <w:rPr>
            <w:rStyle w:val="Hipervnculo"/>
            <w:noProof/>
          </w:rPr>
          <w:t>Móvil</w:t>
        </w:r>
      </w:ins>
      <w:r w:rsidR="009B4688" w:rsidRPr="00F26BA8">
        <w:rPr>
          <w:rStyle w:val="Hipervnculo"/>
          <w:noProof/>
        </w:rPr>
        <w:t xml:space="preserve"> en Google Play</w:t>
      </w:r>
      <w:r w:rsidR="009B4688">
        <w:rPr>
          <w:noProof/>
          <w:webHidden/>
        </w:rPr>
        <w:tab/>
      </w:r>
      <w:r w:rsidR="009B4688">
        <w:rPr>
          <w:noProof/>
          <w:webHidden/>
        </w:rPr>
        <w:fldChar w:fldCharType="begin"/>
      </w:r>
      <w:r w:rsidR="009B4688">
        <w:rPr>
          <w:noProof/>
          <w:webHidden/>
        </w:rPr>
        <w:instrText xml:space="preserve"> PAGEREF _Toc58342098 \h </w:instrText>
      </w:r>
      <w:r w:rsidR="009B4688">
        <w:rPr>
          <w:noProof/>
          <w:webHidden/>
        </w:rPr>
      </w:r>
      <w:r w:rsidR="009B4688">
        <w:rPr>
          <w:noProof/>
          <w:webHidden/>
        </w:rPr>
        <w:fldChar w:fldCharType="separate"/>
      </w:r>
      <w:r w:rsidR="009B4688">
        <w:rPr>
          <w:noProof/>
          <w:webHidden/>
        </w:rPr>
        <w:t>40</w:t>
      </w:r>
      <w:r w:rsidR="009B4688">
        <w:rPr>
          <w:noProof/>
          <w:webHidden/>
        </w:rPr>
        <w:fldChar w:fldCharType="end"/>
      </w:r>
      <w:r>
        <w:rPr>
          <w:noProof/>
        </w:rPr>
        <w:fldChar w:fldCharType="end"/>
      </w:r>
    </w:p>
    <w:p w14:paraId="4891A5B2" w14:textId="2F85D54F" w:rsidR="009B4688" w:rsidRDefault="00CD1AC5">
      <w:pPr>
        <w:pStyle w:val="TDC1"/>
        <w:tabs>
          <w:tab w:val="left" w:pos="440"/>
          <w:tab w:val="right" w:leader="dot" w:pos="8494"/>
        </w:tabs>
        <w:rPr>
          <w:rFonts w:asciiTheme="minorHAnsi" w:eastAsiaTheme="minorEastAsia" w:hAnsiTheme="minorHAnsi"/>
          <w:noProof/>
          <w:lang w:eastAsia="es-EC"/>
        </w:rPr>
      </w:pPr>
      <w:hyperlink w:anchor="_Toc58342099" w:history="1">
        <w:r w:rsidR="009B4688" w:rsidRPr="00F26BA8">
          <w:rPr>
            <w:rStyle w:val="Hipervnculo"/>
            <w:noProof/>
          </w:rPr>
          <w:t>4</w:t>
        </w:r>
        <w:r w:rsidR="009B4688">
          <w:rPr>
            <w:rFonts w:asciiTheme="minorHAnsi" w:eastAsiaTheme="minorEastAsia" w:hAnsiTheme="minorHAnsi"/>
            <w:noProof/>
            <w:lang w:eastAsia="es-EC"/>
          </w:rPr>
          <w:tab/>
        </w:r>
        <w:r w:rsidR="009B4688" w:rsidRPr="00F26BA8">
          <w:rPr>
            <w:rStyle w:val="Hipervnculo"/>
            <w:noProof/>
          </w:rPr>
          <w:t>Conclusiones y Recomendaciones</w:t>
        </w:r>
        <w:r w:rsidR="009B4688">
          <w:rPr>
            <w:noProof/>
            <w:webHidden/>
          </w:rPr>
          <w:tab/>
        </w:r>
        <w:r w:rsidR="009B4688">
          <w:rPr>
            <w:noProof/>
            <w:webHidden/>
          </w:rPr>
          <w:fldChar w:fldCharType="begin"/>
        </w:r>
        <w:r w:rsidR="009B4688">
          <w:rPr>
            <w:noProof/>
            <w:webHidden/>
          </w:rPr>
          <w:instrText xml:space="preserve"> PAGEREF _Toc58342099 \h </w:instrText>
        </w:r>
        <w:r w:rsidR="009B4688">
          <w:rPr>
            <w:noProof/>
            <w:webHidden/>
          </w:rPr>
        </w:r>
        <w:r w:rsidR="009B4688">
          <w:rPr>
            <w:noProof/>
            <w:webHidden/>
          </w:rPr>
          <w:fldChar w:fldCharType="separate"/>
        </w:r>
        <w:r w:rsidR="009B4688">
          <w:rPr>
            <w:noProof/>
            <w:webHidden/>
          </w:rPr>
          <w:t>42</w:t>
        </w:r>
        <w:r w:rsidR="009B4688">
          <w:rPr>
            <w:noProof/>
            <w:webHidden/>
          </w:rPr>
          <w:fldChar w:fldCharType="end"/>
        </w:r>
      </w:hyperlink>
    </w:p>
    <w:p w14:paraId="168E758F" w14:textId="7DD2295C" w:rsidR="009B4688" w:rsidRDefault="00CD1AC5">
      <w:pPr>
        <w:pStyle w:val="TDC2"/>
        <w:tabs>
          <w:tab w:val="left" w:pos="880"/>
          <w:tab w:val="right" w:leader="dot" w:pos="8494"/>
        </w:tabs>
        <w:rPr>
          <w:rFonts w:asciiTheme="minorHAnsi" w:eastAsiaTheme="minorEastAsia" w:hAnsiTheme="minorHAnsi"/>
          <w:noProof/>
          <w:lang w:eastAsia="es-EC"/>
        </w:rPr>
      </w:pPr>
      <w:hyperlink w:anchor="_Toc58342100" w:history="1">
        <w:r w:rsidR="009B4688" w:rsidRPr="00F26BA8">
          <w:rPr>
            <w:rStyle w:val="Hipervnculo"/>
            <w:noProof/>
          </w:rPr>
          <w:t>4.1</w:t>
        </w:r>
        <w:r w:rsidR="009B4688">
          <w:rPr>
            <w:rFonts w:asciiTheme="minorHAnsi" w:eastAsiaTheme="minorEastAsia" w:hAnsiTheme="minorHAnsi"/>
            <w:noProof/>
            <w:lang w:eastAsia="es-EC"/>
          </w:rPr>
          <w:tab/>
        </w:r>
        <w:r w:rsidR="009B4688" w:rsidRPr="00F26BA8">
          <w:rPr>
            <w:rStyle w:val="Hipervnculo"/>
            <w:noProof/>
          </w:rPr>
          <w:t>Conclusiones</w:t>
        </w:r>
        <w:r w:rsidR="009B4688">
          <w:rPr>
            <w:noProof/>
            <w:webHidden/>
          </w:rPr>
          <w:tab/>
        </w:r>
        <w:r w:rsidR="009B4688">
          <w:rPr>
            <w:noProof/>
            <w:webHidden/>
          </w:rPr>
          <w:fldChar w:fldCharType="begin"/>
        </w:r>
        <w:r w:rsidR="009B4688">
          <w:rPr>
            <w:noProof/>
            <w:webHidden/>
          </w:rPr>
          <w:instrText xml:space="preserve"> PAGEREF _Toc58342100 \h </w:instrText>
        </w:r>
        <w:r w:rsidR="009B4688">
          <w:rPr>
            <w:noProof/>
            <w:webHidden/>
          </w:rPr>
        </w:r>
        <w:r w:rsidR="009B4688">
          <w:rPr>
            <w:noProof/>
            <w:webHidden/>
          </w:rPr>
          <w:fldChar w:fldCharType="separate"/>
        </w:r>
        <w:r w:rsidR="009B4688">
          <w:rPr>
            <w:noProof/>
            <w:webHidden/>
          </w:rPr>
          <w:t>42</w:t>
        </w:r>
        <w:r w:rsidR="009B4688">
          <w:rPr>
            <w:noProof/>
            <w:webHidden/>
          </w:rPr>
          <w:fldChar w:fldCharType="end"/>
        </w:r>
      </w:hyperlink>
    </w:p>
    <w:p w14:paraId="7240A4E5" w14:textId="599408AB" w:rsidR="009B4688" w:rsidRDefault="00CD1AC5">
      <w:pPr>
        <w:pStyle w:val="TDC2"/>
        <w:tabs>
          <w:tab w:val="left" w:pos="880"/>
          <w:tab w:val="right" w:leader="dot" w:pos="8494"/>
        </w:tabs>
        <w:rPr>
          <w:rFonts w:asciiTheme="minorHAnsi" w:eastAsiaTheme="minorEastAsia" w:hAnsiTheme="minorHAnsi"/>
          <w:noProof/>
          <w:lang w:eastAsia="es-EC"/>
        </w:rPr>
      </w:pPr>
      <w:hyperlink w:anchor="_Toc58342101" w:history="1">
        <w:r w:rsidR="009B4688" w:rsidRPr="00F26BA8">
          <w:rPr>
            <w:rStyle w:val="Hipervnculo"/>
            <w:noProof/>
          </w:rPr>
          <w:t>4.2</w:t>
        </w:r>
        <w:r w:rsidR="009B4688">
          <w:rPr>
            <w:rFonts w:asciiTheme="minorHAnsi" w:eastAsiaTheme="minorEastAsia" w:hAnsiTheme="minorHAnsi"/>
            <w:noProof/>
            <w:lang w:eastAsia="es-EC"/>
          </w:rPr>
          <w:tab/>
        </w:r>
        <w:r w:rsidR="009B4688" w:rsidRPr="00F26BA8">
          <w:rPr>
            <w:rStyle w:val="Hipervnculo"/>
            <w:noProof/>
          </w:rPr>
          <w:t>Recomendaciones</w:t>
        </w:r>
        <w:r w:rsidR="009B4688">
          <w:rPr>
            <w:noProof/>
            <w:webHidden/>
          </w:rPr>
          <w:tab/>
        </w:r>
        <w:r w:rsidR="009B4688">
          <w:rPr>
            <w:noProof/>
            <w:webHidden/>
          </w:rPr>
          <w:fldChar w:fldCharType="begin"/>
        </w:r>
        <w:r w:rsidR="009B4688">
          <w:rPr>
            <w:noProof/>
            <w:webHidden/>
          </w:rPr>
          <w:instrText xml:space="preserve"> PAGEREF _Toc58342101 \h </w:instrText>
        </w:r>
        <w:r w:rsidR="009B4688">
          <w:rPr>
            <w:noProof/>
            <w:webHidden/>
          </w:rPr>
        </w:r>
        <w:r w:rsidR="009B4688">
          <w:rPr>
            <w:noProof/>
            <w:webHidden/>
          </w:rPr>
          <w:fldChar w:fldCharType="separate"/>
        </w:r>
        <w:r w:rsidR="009B4688">
          <w:rPr>
            <w:noProof/>
            <w:webHidden/>
          </w:rPr>
          <w:t>43</w:t>
        </w:r>
        <w:r w:rsidR="009B4688">
          <w:rPr>
            <w:noProof/>
            <w:webHidden/>
          </w:rPr>
          <w:fldChar w:fldCharType="end"/>
        </w:r>
      </w:hyperlink>
    </w:p>
    <w:p w14:paraId="3502DD01" w14:textId="3B7DD09F" w:rsidR="009B4688" w:rsidRDefault="00CD1AC5">
      <w:pPr>
        <w:pStyle w:val="TDC1"/>
        <w:tabs>
          <w:tab w:val="left" w:pos="440"/>
          <w:tab w:val="right" w:leader="dot" w:pos="8494"/>
        </w:tabs>
        <w:rPr>
          <w:rFonts w:asciiTheme="minorHAnsi" w:eastAsiaTheme="minorEastAsia" w:hAnsiTheme="minorHAnsi"/>
          <w:noProof/>
          <w:lang w:eastAsia="es-EC"/>
        </w:rPr>
      </w:pPr>
      <w:hyperlink w:anchor="_Toc58342102" w:history="1">
        <w:r w:rsidR="009B4688" w:rsidRPr="00F26BA8">
          <w:rPr>
            <w:rStyle w:val="Hipervnculo"/>
            <w:noProof/>
          </w:rPr>
          <w:t>5</w:t>
        </w:r>
        <w:r w:rsidR="009B4688">
          <w:rPr>
            <w:rFonts w:asciiTheme="minorHAnsi" w:eastAsiaTheme="minorEastAsia" w:hAnsiTheme="minorHAnsi"/>
            <w:noProof/>
            <w:lang w:eastAsia="es-EC"/>
          </w:rPr>
          <w:tab/>
        </w:r>
        <w:r w:rsidR="009B4688" w:rsidRPr="00F26BA8">
          <w:rPr>
            <w:rStyle w:val="Hipervnculo"/>
            <w:noProof/>
          </w:rPr>
          <w:t>Referencias Bibliográficas</w:t>
        </w:r>
        <w:r w:rsidR="009B4688">
          <w:rPr>
            <w:noProof/>
            <w:webHidden/>
          </w:rPr>
          <w:tab/>
        </w:r>
        <w:r w:rsidR="009B4688">
          <w:rPr>
            <w:noProof/>
            <w:webHidden/>
          </w:rPr>
          <w:fldChar w:fldCharType="begin"/>
        </w:r>
        <w:r w:rsidR="009B4688">
          <w:rPr>
            <w:noProof/>
            <w:webHidden/>
          </w:rPr>
          <w:instrText xml:space="preserve"> PAGEREF _Toc58342102 \h </w:instrText>
        </w:r>
        <w:r w:rsidR="009B4688">
          <w:rPr>
            <w:noProof/>
            <w:webHidden/>
          </w:rPr>
        </w:r>
        <w:r w:rsidR="009B4688">
          <w:rPr>
            <w:noProof/>
            <w:webHidden/>
          </w:rPr>
          <w:fldChar w:fldCharType="separate"/>
        </w:r>
        <w:r w:rsidR="009B4688">
          <w:rPr>
            <w:noProof/>
            <w:webHidden/>
          </w:rPr>
          <w:t>44</w:t>
        </w:r>
        <w:r w:rsidR="009B4688">
          <w:rPr>
            <w:noProof/>
            <w:webHidden/>
          </w:rPr>
          <w:fldChar w:fldCharType="end"/>
        </w:r>
      </w:hyperlink>
    </w:p>
    <w:p w14:paraId="49E533EC" w14:textId="5EA64527" w:rsidR="009B4688" w:rsidRDefault="00CD1AC5">
      <w:pPr>
        <w:pStyle w:val="TDC1"/>
        <w:tabs>
          <w:tab w:val="left" w:pos="440"/>
          <w:tab w:val="right" w:leader="dot" w:pos="8494"/>
        </w:tabs>
        <w:rPr>
          <w:rFonts w:asciiTheme="minorHAnsi" w:eastAsiaTheme="minorEastAsia" w:hAnsiTheme="minorHAnsi"/>
          <w:noProof/>
          <w:lang w:eastAsia="es-EC"/>
        </w:rPr>
      </w:pPr>
      <w:hyperlink w:anchor="_Toc58342103" w:history="1">
        <w:r w:rsidR="009B4688" w:rsidRPr="00F26BA8">
          <w:rPr>
            <w:rStyle w:val="Hipervnculo"/>
            <w:noProof/>
          </w:rPr>
          <w:t>6</w:t>
        </w:r>
        <w:r w:rsidR="009B4688">
          <w:rPr>
            <w:rFonts w:asciiTheme="minorHAnsi" w:eastAsiaTheme="minorEastAsia" w:hAnsiTheme="minorHAnsi"/>
            <w:noProof/>
            <w:lang w:eastAsia="es-EC"/>
          </w:rPr>
          <w:tab/>
        </w:r>
        <w:r w:rsidR="009B4688" w:rsidRPr="00F26BA8">
          <w:rPr>
            <w:rStyle w:val="Hipervnculo"/>
            <w:noProof/>
          </w:rPr>
          <w:t>ANEXOS</w:t>
        </w:r>
        <w:r w:rsidR="009B4688">
          <w:rPr>
            <w:noProof/>
            <w:webHidden/>
          </w:rPr>
          <w:tab/>
        </w:r>
        <w:r w:rsidR="009B4688">
          <w:rPr>
            <w:noProof/>
            <w:webHidden/>
          </w:rPr>
          <w:fldChar w:fldCharType="begin"/>
        </w:r>
        <w:r w:rsidR="009B4688">
          <w:rPr>
            <w:noProof/>
            <w:webHidden/>
          </w:rPr>
          <w:instrText xml:space="preserve"> PAGEREF _Toc58342103 \h </w:instrText>
        </w:r>
        <w:r w:rsidR="009B4688">
          <w:rPr>
            <w:noProof/>
            <w:webHidden/>
          </w:rPr>
        </w:r>
        <w:r w:rsidR="009B4688">
          <w:rPr>
            <w:noProof/>
            <w:webHidden/>
          </w:rPr>
          <w:fldChar w:fldCharType="separate"/>
        </w:r>
        <w:r w:rsidR="009B4688">
          <w:rPr>
            <w:noProof/>
            <w:webHidden/>
          </w:rPr>
          <w:t>i</w:t>
        </w:r>
        <w:r w:rsidR="009B4688">
          <w:rPr>
            <w:noProof/>
            <w:webHidden/>
          </w:rPr>
          <w:fldChar w:fldCharType="end"/>
        </w:r>
      </w:hyperlink>
    </w:p>
    <w:p w14:paraId="7905C64A" w14:textId="24FCCFF4" w:rsidR="009B4688" w:rsidRDefault="00CD1AC5">
      <w:pPr>
        <w:pStyle w:val="TDC2"/>
        <w:tabs>
          <w:tab w:val="left" w:pos="880"/>
          <w:tab w:val="right" w:leader="dot" w:pos="8494"/>
        </w:tabs>
        <w:rPr>
          <w:rFonts w:asciiTheme="minorHAnsi" w:eastAsiaTheme="minorEastAsia" w:hAnsiTheme="minorHAnsi"/>
          <w:noProof/>
          <w:lang w:eastAsia="es-EC"/>
        </w:rPr>
      </w:pPr>
      <w:hyperlink w:anchor="_Toc58342104" w:history="1">
        <w:r w:rsidR="009B4688" w:rsidRPr="00F26BA8">
          <w:rPr>
            <w:rStyle w:val="Hipervnculo"/>
            <w:noProof/>
          </w:rPr>
          <w:t>6.1</w:t>
        </w:r>
        <w:r w:rsidR="009B4688">
          <w:rPr>
            <w:rFonts w:asciiTheme="minorHAnsi" w:eastAsiaTheme="minorEastAsia" w:hAnsiTheme="minorHAnsi"/>
            <w:noProof/>
            <w:lang w:eastAsia="es-EC"/>
          </w:rPr>
          <w:tab/>
        </w:r>
        <w:r w:rsidR="009B4688" w:rsidRPr="00F26BA8">
          <w:rPr>
            <w:rStyle w:val="Hipervnculo"/>
            <w:noProof/>
          </w:rPr>
          <w:t>Manual Técnico</w:t>
        </w:r>
        <w:r w:rsidR="009B4688">
          <w:rPr>
            <w:noProof/>
            <w:webHidden/>
          </w:rPr>
          <w:tab/>
        </w:r>
        <w:r w:rsidR="009B4688">
          <w:rPr>
            <w:noProof/>
            <w:webHidden/>
          </w:rPr>
          <w:fldChar w:fldCharType="begin"/>
        </w:r>
        <w:r w:rsidR="009B4688">
          <w:rPr>
            <w:noProof/>
            <w:webHidden/>
          </w:rPr>
          <w:instrText xml:space="preserve"> PAGEREF _Toc58342104 \h </w:instrText>
        </w:r>
        <w:r w:rsidR="009B4688">
          <w:rPr>
            <w:noProof/>
            <w:webHidden/>
          </w:rPr>
        </w:r>
        <w:r w:rsidR="009B4688">
          <w:rPr>
            <w:noProof/>
            <w:webHidden/>
          </w:rPr>
          <w:fldChar w:fldCharType="separate"/>
        </w:r>
        <w:r w:rsidR="009B4688">
          <w:rPr>
            <w:noProof/>
            <w:webHidden/>
          </w:rPr>
          <w:t>i</w:t>
        </w:r>
        <w:r w:rsidR="009B4688">
          <w:rPr>
            <w:noProof/>
            <w:webHidden/>
          </w:rPr>
          <w:fldChar w:fldCharType="end"/>
        </w:r>
      </w:hyperlink>
    </w:p>
    <w:p w14:paraId="6D94F1C0" w14:textId="1B9CFFFE" w:rsidR="009B4688" w:rsidRDefault="00CD1AC5">
      <w:pPr>
        <w:pStyle w:val="TDC2"/>
        <w:tabs>
          <w:tab w:val="left" w:pos="880"/>
          <w:tab w:val="right" w:leader="dot" w:pos="8494"/>
        </w:tabs>
        <w:rPr>
          <w:rFonts w:asciiTheme="minorHAnsi" w:eastAsiaTheme="minorEastAsia" w:hAnsiTheme="minorHAnsi"/>
          <w:noProof/>
          <w:lang w:eastAsia="es-EC"/>
        </w:rPr>
      </w:pPr>
      <w:hyperlink w:anchor="_Toc58342105" w:history="1">
        <w:r w:rsidR="009B4688" w:rsidRPr="00F26BA8">
          <w:rPr>
            <w:rStyle w:val="Hipervnculo"/>
            <w:noProof/>
          </w:rPr>
          <w:t>6.2</w:t>
        </w:r>
        <w:r w:rsidR="009B4688">
          <w:rPr>
            <w:rFonts w:asciiTheme="minorHAnsi" w:eastAsiaTheme="minorEastAsia" w:hAnsiTheme="minorHAnsi"/>
            <w:noProof/>
            <w:lang w:eastAsia="es-EC"/>
          </w:rPr>
          <w:tab/>
        </w:r>
        <w:r w:rsidR="009B4688" w:rsidRPr="00F26BA8">
          <w:rPr>
            <w:rStyle w:val="Hipervnculo"/>
            <w:noProof/>
          </w:rPr>
          <w:t>Manual de Usuario</w:t>
        </w:r>
        <w:r w:rsidR="009B4688">
          <w:rPr>
            <w:noProof/>
            <w:webHidden/>
          </w:rPr>
          <w:tab/>
        </w:r>
        <w:r w:rsidR="009B4688">
          <w:rPr>
            <w:noProof/>
            <w:webHidden/>
          </w:rPr>
          <w:fldChar w:fldCharType="begin"/>
        </w:r>
        <w:r w:rsidR="009B4688">
          <w:rPr>
            <w:noProof/>
            <w:webHidden/>
          </w:rPr>
          <w:instrText xml:space="preserve"> PAGEREF _Toc58342105 \h </w:instrText>
        </w:r>
        <w:r w:rsidR="009B4688">
          <w:rPr>
            <w:noProof/>
            <w:webHidden/>
          </w:rPr>
        </w:r>
        <w:r w:rsidR="009B4688">
          <w:rPr>
            <w:noProof/>
            <w:webHidden/>
          </w:rPr>
          <w:fldChar w:fldCharType="separate"/>
        </w:r>
        <w:r w:rsidR="009B4688">
          <w:rPr>
            <w:noProof/>
            <w:webHidden/>
          </w:rPr>
          <w:t>i</w:t>
        </w:r>
        <w:r w:rsidR="009B4688">
          <w:rPr>
            <w:noProof/>
            <w:webHidden/>
          </w:rPr>
          <w:fldChar w:fldCharType="end"/>
        </w:r>
      </w:hyperlink>
    </w:p>
    <w:p w14:paraId="060B501C" w14:textId="292EB86D" w:rsidR="009B4688" w:rsidRDefault="00CD1AC5">
      <w:pPr>
        <w:pStyle w:val="TDC2"/>
        <w:tabs>
          <w:tab w:val="left" w:pos="880"/>
          <w:tab w:val="right" w:leader="dot" w:pos="8494"/>
        </w:tabs>
        <w:rPr>
          <w:rFonts w:asciiTheme="minorHAnsi" w:eastAsiaTheme="minorEastAsia" w:hAnsiTheme="minorHAnsi"/>
          <w:noProof/>
          <w:lang w:eastAsia="es-EC"/>
        </w:rPr>
      </w:pPr>
      <w:hyperlink w:anchor="_Toc58342106" w:history="1">
        <w:r w:rsidR="009B4688" w:rsidRPr="00F26BA8">
          <w:rPr>
            <w:rStyle w:val="Hipervnculo"/>
            <w:noProof/>
          </w:rPr>
          <w:t>6.3</w:t>
        </w:r>
        <w:r w:rsidR="009B4688">
          <w:rPr>
            <w:rFonts w:asciiTheme="minorHAnsi" w:eastAsiaTheme="minorEastAsia" w:hAnsiTheme="minorHAnsi"/>
            <w:noProof/>
            <w:lang w:eastAsia="es-EC"/>
          </w:rPr>
          <w:tab/>
        </w:r>
        <w:r w:rsidR="009B4688" w:rsidRPr="00F26BA8">
          <w:rPr>
            <w:rStyle w:val="Hipervnculo"/>
            <w:noProof/>
          </w:rPr>
          <w:t>Manual de Instalación</w:t>
        </w:r>
        <w:r w:rsidR="009B4688">
          <w:rPr>
            <w:noProof/>
            <w:webHidden/>
          </w:rPr>
          <w:tab/>
        </w:r>
        <w:r w:rsidR="009B4688">
          <w:rPr>
            <w:noProof/>
            <w:webHidden/>
          </w:rPr>
          <w:fldChar w:fldCharType="begin"/>
        </w:r>
        <w:r w:rsidR="009B4688">
          <w:rPr>
            <w:noProof/>
            <w:webHidden/>
          </w:rPr>
          <w:instrText xml:space="preserve"> PAGEREF _Toc58342106 \h </w:instrText>
        </w:r>
        <w:r w:rsidR="009B4688">
          <w:rPr>
            <w:noProof/>
            <w:webHidden/>
          </w:rPr>
        </w:r>
        <w:r w:rsidR="009B4688">
          <w:rPr>
            <w:noProof/>
            <w:webHidden/>
          </w:rPr>
          <w:fldChar w:fldCharType="separate"/>
        </w:r>
        <w:r w:rsidR="009B4688">
          <w:rPr>
            <w:noProof/>
            <w:webHidden/>
          </w:rPr>
          <w:t>i</w:t>
        </w:r>
        <w:r w:rsidR="009B4688">
          <w:rPr>
            <w:noProof/>
            <w:webHidden/>
          </w:rPr>
          <w:fldChar w:fldCharType="end"/>
        </w:r>
      </w:hyperlink>
    </w:p>
    <w:p w14:paraId="66C84A22" w14:textId="1CB06DBC" w:rsidR="00725089" w:rsidRDefault="00EB0249" w:rsidP="00B67AE7">
      <w:r w:rsidRPr="006F0A29">
        <w:fldChar w:fldCharType="end"/>
      </w:r>
    </w:p>
    <w:p w14:paraId="00D9280B" w14:textId="77777777" w:rsidR="00D17130" w:rsidRDefault="00D17130">
      <w:pPr>
        <w:spacing w:line="259" w:lineRule="auto"/>
        <w:jc w:val="left"/>
        <w:rPr>
          <w:b/>
          <w:sz w:val="32"/>
          <w:szCs w:val="32"/>
        </w:rPr>
      </w:pPr>
      <w:r>
        <w:rPr>
          <w:b/>
          <w:sz w:val="32"/>
          <w:szCs w:val="32"/>
        </w:rPr>
        <w:br w:type="page"/>
      </w:r>
    </w:p>
    <w:p w14:paraId="7576061C" w14:textId="4AFA569A" w:rsidR="00815997" w:rsidRPr="00725089" w:rsidRDefault="00815997" w:rsidP="00815997">
      <w:pPr>
        <w:jc w:val="center"/>
        <w:rPr>
          <w:b/>
          <w:sz w:val="32"/>
          <w:szCs w:val="32"/>
        </w:rPr>
      </w:pPr>
      <w:r w:rsidRPr="009B4688">
        <w:rPr>
          <w:b/>
          <w:sz w:val="32"/>
          <w:szCs w:val="32"/>
        </w:rPr>
        <w:lastRenderedPageBreak/>
        <w:t>ÍNDICE DE FIGURAS</w:t>
      </w:r>
    </w:p>
    <w:p w14:paraId="4BD555CF" w14:textId="77777777" w:rsidR="00815997" w:rsidRDefault="00815997" w:rsidP="00B67AE7"/>
    <w:p w14:paraId="0A982690" w14:textId="3A59C81C" w:rsidR="009B4688" w:rsidRDefault="00D17130">
      <w:pPr>
        <w:pStyle w:val="Tabladeilustraciones"/>
        <w:tabs>
          <w:tab w:val="right" w:leader="dot" w:pos="8494"/>
        </w:tabs>
        <w:rPr>
          <w:rFonts w:asciiTheme="minorHAnsi" w:eastAsiaTheme="minorEastAsia" w:hAnsiTheme="minorHAnsi"/>
          <w:noProof/>
          <w:lang w:eastAsia="es-EC"/>
        </w:rPr>
      </w:pPr>
      <w:r>
        <w:fldChar w:fldCharType="begin"/>
      </w:r>
      <w:r>
        <w:instrText xml:space="preserve"> TOC \h \z \c "Fig. " </w:instrText>
      </w:r>
      <w:r>
        <w:fldChar w:fldCharType="separate"/>
      </w:r>
      <w:r w:rsidR="00CD1AC5">
        <w:fldChar w:fldCharType="begin"/>
      </w:r>
      <w:r w:rsidR="00CD1AC5">
        <w:instrText xml:space="preserve"> HYPERLINK \l "_Toc58342107" </w:instrText>
      </w:r>
      <w:r w:rsidR="00CD1AC5">
        <w:fldChar w:fldCharType="separate"/>
      </w:r>
      <w:r w:rsidR="009B4688" w:rsidRPr="00063343">
        <w:rPr>
          <w:rStyle w:val="Hipervnculo"/>
          <w:b/>
          <w:bCs/>
          <w:i/>
          <w:iCs/>
          <w:noProof/>
        </w:rPr>
        <w:t xml:space="preserve"> </w:t>
      </w:r>
      <w:r w:rsidR="009B4688" w:rsidRPr="00063343">
        <w:rPr>
          <w:rStyle w:val="Hipervnculo"/>
          <w:b/>
          <w:bCs/>
          <w:iCs/>
          <w:noProof/>
        </w:rPr>
        <w:t>Fig.  1</w:t>
      </w:r>
      <w:r w:rsidR="009B4688" w:rsidRPr="00063343">
        <w:rPr>
          <w:rStyle w:val="Hipervnculo"/>
          <w:noProof/>
        </w:rPr>
        <w:t xml:space="preserve"> </w:t>
      </w:r>
      <w:r w:rsidR="009B4688" w:rsidRPr="00063343">
        <w:rPr>
          <w:rStyle w:val="Hipervnculo"/>
          <w:iCs/>
          <w:noProof/>
        </w:rPr>
        <w:t xml:space="preserve">Prototipo para el registro en el </w:t>
      </w:r>
      <w:del w:id="56" w:author="Daniel Casagallo" w:date="2020-12-21T18:43:00Z">
        <w:r w:rsidR="009B4688" w:rsidRPr="00063343" w:rsidDel="0096106E">
          <w:rPr>
            <w:rStyle w:val="Hipervnculo"/>
            <w:iCs/>
            <w:noProof/>
          </w:rPr>
          <w:delText>Sistema</w:delText>
        </w:r>
      </w:del>
      <w:ins w:id="57" w:author="Daniel Casagallo" w:date="2020-12-21T18:43:00Z">
        <w:r w:rsidR="0096106E">
          <w:rPr>
            <w:rStyle w:val="Hipervnculo"/>
            <w:iCs/>
            <w:noProof/>
          </w:rPr>
          <w:t>Sistema</w:t>
        </w:r>
      </w:ins>
      <w:r w:rsidR="009B4688" w:rsidRPr="00063343">
        <w:rPr>
          <w:rStyle w:val="Hipervnculo"/>
          <w:iCs/>
          <w:noProof/>
        </w:rPr>
        <w:t xml:space="preserve"> </w:t>
      </w:r>
      <w:del w:id="58" w:author="Daniel Casagallo" w:date="2020-12-21T18:44:00Z">
        <w:r w:rsidR="009B4688" w:rsidRPr="00063343" w:rsidDel="0096106E">
          <w:rPr>
            <w:rStyle w:val="Hipervnculo"/>
            <w:iCs/>
            <w:noProof/>
          </w:rPr>
          <w:delText>Web</w:delText>
        </w:r>
      </w:del>
      <w:ins w:id="59" w:author="Daniel Casagallo" w:date="2020-12-21T18:44:00Z">
        <w:r w:rsidR="0096106E">
          <w:rPr>
            <w:rStyle w:val="Hipervnculo"/>
            <w:iCs/>
            <w:noProof/>
          </w:rPr>
          <w:t>Web</w:t>
        </w:r>
      </w:ins>
      <w:r w:rsidR="009B4688">
        <w:rPr>
          <w:noProof/>
          <w:webHidden/>
        </w:rPr>
        <w:tab/>
      </w:r>
      <w:r w:rsidR="009B4688">
        <w:rPr>
          <w:noProof/>
          <w:webHidden/>
        </w:rPr>
        <w:fldChar w:fldCharType="begin"/>
      </w:r>
      <w:r w:rsidR="009B4688">
        <w:rPr>
          <w:noProof/>
          <w:webHidden/>
        </w:rPr>
        <w:instrText xml:space="preserve"> PAGEREF _Toc58342107 \h </w:instrText>
      </w:r>
      <w:r w:rsidR="009B4688">
        <w:rPr>
          <w:noProof/>
          <w:webHidden/>
        </w:rPr>
      </w:r>
      <w:r w:rsidR="009B4688">
        <w:rPr>
          <w:noProof/>
          <w:webHidden/>
        </w:rPr>
        <w:fldChar w:fldCharType="separate"/>
      </w:r>
      <w:r w:rsidR="00D211B4">
        <w:rPr>
          <w:noProof/>
          <w:webHidden/>
        </w:rPr>
        <w:t>9</w:t>
      </w:r>
      <w:r w:rsidR="009B4688">
        <w:rPr>
          <w:noProof/>
          <w:webHidden/>
        </w:rPr>
        <w:fldChar w:fldCharType="end"/>
      </w:r>
      <w:r w:rsidR="00CD1AC5">
        <w:rPr>
          <w:noProof/>
        </w:rPr>
        <w:fldChar w:fldCharType="end"/>
      </w:r>
    </w:p>
    <w:p w14:paraId="0A0C1857" w14:textId="03312C79" w:rsidR="009B4688" w:rsidRDefault="00CD1AC5">
      <w:pPr>
        <w:pStyle w:val="Tabladeilustraciones"/>
        <w:tabs>
          <w:tab w:val="right" w:leader="dot" w:pos="8494"/>
        </w:tabs>
        <w:rPr>
          <w:rFonts w:asciiTheme="minorHAnsi" w:eastAsiaTheme="minorEastAsia" w:hAnsiTheme="minorHAnsi"/>
          <w:noProof/>
          <w:lang w:eastAsia="es-EC"/>
        </w:rPr>
      </w:pPr>
      <w:r>
        <w:fldChar w:fldCharType="begin"/>
      </w:r>
      <w:r>
        <w:instrText xml:space="preserve"> HYPERLINK \l "_Toc58342108" </w:instrText>
      </w:r>
      <w:r>
        <w:fldChar w:fldCharType="separate"/>
      </w:r>
      <w:r w:rsidR="009B4688" w:rsidRPr="00063343">
        <w:rPr>
          <w:rStyle w:val="Hipervnculo"/>
          <w:b/>
          <w:bCs/>
          <w:i/>
          <w:iCs/>
          <w:noProof/>
        </w:rPr>
        <w:t xml:space="preserve"> </w:t>
      </w:r>
      <w:r w:rsidR="009B4688" w:rsidRPr="00063343">
        <w:rPr>
          <w:rStyle w:val="Hipervnculo"/>
          <w:b/>
          <w:bCs/>
          <w:iCs/>
          <w:noProof/>
        </w:rPr>
        <w:t>Fig.  2</w:t>
      </w:r>
      <w:r w:rsidR="009B4688" w:rsidRPr="00063343">
        <w:rPr>
          <w:rStyle w:val="Hipervnculo"/>
          <w:iCs/>
          <w:noProof/>
        </w:rPr>
        <w:t xml:space="preserve"> Prototipo para el inicio de sesión en la </w:t>
      </w:r>
      <w:del w:id="60" w:author="Daniel Casagallo" w:date="2020-12-21T18:44:00Z">
        <w:r w:rsidR="009B4688" w:rsidRPr="00063343" w:rsidDel="0096106E">
          <w:rPr>
            <w:rStyle w:val="Hipervnculo"/>
            <w:iCs/>
            <w:noProof/>
          </w:rPr>
          <w:delText>Aplicación</w:delText>
        </w:r>
      </w:del>
      <w:ins w:id="61" w:author="Daniel Casagallo" w:date="2020-12-21T18:44:00Z">
        <w:r w:rsidR="0096106E">
          <w:rPr>
            <w:rStyle w:val="Hipervnculo"/>
            <w:iCs/>
            <w:noProof/>
          </w:rPr>
          <w:t>Aplicación</w:t>
        </w:r>
      </w:ins>
      <w:r w:rsidR="009B4688" w:rsidRPr="00063343">
        <w:rPr>
          <w:rStyle w:val="Hipervnculo"/>
          <w:iCs/>
          <w:noProof/>
        </w:rPr>
        <w:t xml:space="preserve"> </w:t>
      </w:r>
      <w:del w:id="62" w:author="Daniel Casagallo" w:date="2020-12-21T18:45:00Z">
        <w:r w:rsidR="009B4688" w:rsidRPr="00063343" w:rsidDel="0096106E">
          <w:rPr>
            <w:rStyle w:val="Hipervnculo"/>
            <w:iCs/>
            <w:noProof/>
          </w:rPr>
          <w:delText>Móvil</w:delText>
        </w:r>
      </w:del>
      <w:ins w:id="63" w:author="Daniel Casagallo" w:date="2020-12-21T18:45:00Z">
        <w:r w:rsidR="0096106E">
          <w:rPr>
            <w:rStyle w:val="Hipervnculo"/>
            <w:iCs/>
            <w:noProof/>
          </w:rPr>
          <w:t>Móvil</w:t>
        </w:r>
      </w:ins>
      <w:r w:rsidR="009B4688">
        <w:rPr>
          <w:noProof/>
          <w:webHidden/>
        </w:rPr>
        <w:tab/>
      </w:r>
      <w:r w:rsidR="009B4688">
        <w:rPr>
          <w:noProof/>
          <w:webHidden/>
        </w:rPr>
        <w:fldChar w:fldCharType="begin"/>
      </w:r>
      <w:r w:rsidR="009B4688">
        <w:rPr>
          <w:noProof/>
          <w:webHidden/>
        </w:rPr>
        <w:instrText xml:space="preserve"> PAGEREF _Toc58342108 \h </w:instrText>
      </w:r>
      <w:r w:rsidR="009B4688">
        <w:rPr>
          <w:noProof/>
          <w:webHidden/>
        </w:rPr>
      </w:r>
      <w:r w:rsidR="009B4688">
        <w:rPr>
          <w:noProof/>
          <w:webHidden/>
        </w:rPr>
        <w:fldChar w:fldCharType="separate"/>
      </w:r>
      <w:r w:rsidR="00D211B4">
        <w:rPr>
          <w:noProof/>
          <w:webHidden/>
        </w:rPr>
        <w:t>9</w:t>
      </w:r>
      <w:r w:rsidR="009B4688">
        <w:rPr>
          <w:noProof/>
          <w:webHidden/>
        </w:rPr>
        <w:fldChar w:fldCharType="end"/>
      </w:r>
      <w:r>
        <w:rPr>
          <w:noProof/>
        </w:rPr>
        <w:fldChar w:fldCharType="end"/>
      </w:r>
    </w:p>
    <w:p w14:paraId="0D0E73A9" w14:textId="215EB06B" w:rsidR="009B4688" w:rsidRDefault="00CD1AC5">
      <w:pPr>
        <w:pStyle w:val="Tabladeilustraciones"/>
        <w:tabs>
          <w:tab w:val="right" w:leader="dot" w:pos="8494"/>
        </w:tabs>
        <w:rPr>
          <w:rFonts w:asciiTheme="minorHAnsi" w:eastAsiaTheme="minorEastAsia" w:hAnsiTheme="minorHAnsi"/>
          <w:noProof/>
          <w:lang w:eastAsia="es-EC"/>
        </w:rPr>
      </w:pPr>
      <w:r>
        <w:fldChar w:fldCharType="begin"/>
      </w:r>
      <w:r>
        <w:instrText xml:space="preserve"> HYPERLINK \l "_Toc58342109" </w:instrText>
      </w:r>
      <w:r>
        <w:fldChar w:fldCharType="separate"/>
      </w:r>
      <w:r w:rsidR="009B4688" w:rsidRPr="00063343">
        <w:rPr>
          <w:rStyle w:val="Hipervnculo"/>
          <w:b/>
          <w:bCs/>
          <w:i/>
          <w:iCs/>
          <w:noProof/>
        </w:rPr>
        <w:t xml:space="preserve"> </w:t>
      </w:r>
      <w:r w:rsidR="009B4688" w:rsidRPr="00063343">
        <w:rPr>
          <w:rStyle w:val="Hipervnculo"/>
          <w:b/>
          <w:bCs/>
          <w:iCs/>
          <w:noProof/>
        </w:rPr>
        <w:t>Fig.  3:</w:t>
      </w:r>
      <w:r w:rsidR="009B4688" w:rsidRPr="00063343">
        <w:rPr>
          <w:rStyle w:val="Hipervnculo"/>
          <w:iCs/>
          <w:noProof/>
        </w:rPr>
        <w:t xml:space="preserve"> Arquitectura del </w:t>
      </w:r>
      <w:del w:id="64" w:author="Daniel Casagallo" w:date="2020-12-21T18:43:00Z">
        <w:r w:rsidR="009B4688" w:rsidRPr="00063343" w:rsidDel="0096106E">
          <w:rPr>
            <w:rStyle w:val="Hipervnculo"/>
            <w:iCs/>
            <w:noProof/>
          </w:rPr>
          <w:delText>Sistema</w:delText>
        </w:r>
      </w:del>
      <w:ins w:id="65" w:author="Daniel Casagallo" w:date="2020-12-21T18:43:00Z">
        <w:r w:rsidR="0096106E">
          <w:rPr>
            <w:rStyle w:val="Hipervnculo"/>
            <w:iCs/>
            <w:noProof/>
          </w:rPr>
          <w:t>Sistema</w:t>
        </w:r>
      </w:ins>
      <w:r w:rsidR="009B4688" w:rsidRPr="00063343">
        <w:rPr>
          <w:rStyle w:val="Hipervnculo"/>
          <w:iCs/>
          <w:noProof/>
        </w:rPr>
        <w:t xml:space="preserve"> </w:t>
      </w:r>
      <w:del w:id="66" w:author="Daniel Casagallo" w:date="2020-12-21T18:44:00Z">
        <w:r w:rsidR="009B4688" w:rsidRPr="00063343" w:rsidDel="0096106E">
          <w:rPr>
            <w:rStyle w:val="Hipervnculo"/>
            <w:iCs/>
            <w:noProof/>
          </w:rPr>
          <w:delText>Web</w:delText>
        </w:r>
      </w:del>
      <w:ins w:id="67" w:author="Daniel Casagallo" w:date="2020-12-21T18:44:00Z">
        <w:r w:rsidR="0096106E">
          <w:rPr>
            <w:rStyle w:val="Hipervnculo"/>
            <w:iCs/>
            <w:noProof/>
          </w:rPr>
          <w:t>Web</w:t>
        </w:r>
      </w:ins>
      <w:r w:rsidR="009B4688">
        <w:rPr>
          <w:noProof/>
          <w:webHidden/>
        </w:rPr>
        <w:tab/>
      </w:r>
      <w:r w:rsidR="009B4688">
        <w:rPr>
          <w:noProof/>
          <w:webHidden/>
        </w:rPr>
        <w:fldChar w:fldCharType="begin"/>
      </w:r>
      <w:r w:rsidR="009B4688">
        <w:rPr>
          <w:noProof/>
          <w:webHidden/>
        </w:rPr>
        <w:instrText xml:space="preserve"> PAGEREF _Toc58342109 \h </w:instrText>
      </w:r>
      <w:r w:rsidR="009B4688">
        <w:rPr>
          <w:noProof/>
          <w:webHidden/>
        </w:rPr>
      </w:r>
      <w:r w:rsidR="009B4688">
        <w:rPr>
          <w:noProof/>
          <w:webHidden/>
        </w:rPr>
        <w:fldChar w:fldCharType="separate"/>
      </w:r>
      <w:r w:rsidR="00D211B4">
        <w:rPr>
          <w:noProof/>
          <w:webHidden/>
        </w:rPr>
        <w:t>10</w:t>
      </w:r>
      <w:r w:rsidR="009B4688">
        <w:rPr>
          <w:noProof/>
          <w:webHidden/>
        </w:rPr>
        <w:fldChar w:fldCharType="end"/>
      </w:r>
      <w:r>
        <w:rPr>
          <w:noProof/>
        </w:rPr>
        <w:fldChar w:fldCharType="end"/>
      </w:r>
    </w:p>
    <w:p w14:paraId="7E77DAC1" w14:textId="1083C898" w:rsidR="009B4688" w:rsidRDefault="00CD1AC5">
      <w:pPr>
        <w:pStyle w:val="Tabladeilustraciones"/>
        <w:tabs>
          <w:tab w:val="right" w:leader="dot" w:pos="8494"/>
        </w:tabs>
        <w:rPr>
          <w:rFonts w:asciiTheme="minorHAnsi" w:eastAsiaTheme="minorEastAsia" w:hAnsiTheme="minorHAnsi"/>
          <w:noProof/>
          <w:lang w:eastAsia="es-EC"/>
        </w:rPr>
      </w:pPr>
      <w:r>
        <w:fldChar w:fldCharType="begin"/>
      </w:r>
      <w:r>
        <w:instrText xml:space="preserve"> HYPERLINK \l "_Toc58342110" </w:instrText>
      </w:r>
      <w:r>
        <w:fldChar w:fldCharType="separate"/>
      </w:r>
      <w:r w:rsidR="009B4688" w:rsidRPr="00063343">
        <w:rPr>
          <w:rStyle w:val="Hipervnculo"/>
          <w:b/>
          <w:bCs/>
          <w:i/>
          <w:iCs/>
          <w:noProof/>
        </w:rPr>
        <w:t xml:space="preserve"> </w:t>
      </w:r>
      <w:r w:rsidR="009B4688" w:rsidRPr="00063343">
        <w:rPr>
          <w:rStyle w:val="Hipervnculo"/>
          <w:b/>
          <w:bCs/>
          <w:iCs/>
          <w:noProof/>
        </w:rPr>
        <w:t xml:space="preserve">Fig.  4 </w:t>
      </w:r>
      <w:r w:rsidR="009B4688" w:rsidRPr="00063343">
        <w:rPr>
          <w:rStyle w:val="Hipervnculo"/>
          <w:iCs/>
          <w:noProof/>
        </w:rPr>
        <w:t xml:space="preserve">Arquitectura de la </w:t>
      </w:r>
      <w:del w:id="68" w:author="Daniel Casagallo" w:date="2020-12-21T18:44:00Z">
        <w:r w:rsidR="009B4688" w:rsidRPr="00063343" w:rsidDel="0096106E">
          <w:rPr>
            <w:rStyle w:val="Hipervnculo"/>
            <w:iCs/>
            <w:noProof/>
          </w:rPr>
          <w:delText>Aplicación</w:delText>
        </w:r>
      </w:del>
      <w:ins w:id="69" w:author="Daniel Casagallo" w:date="2020-12-21T18:44:00Z">
        <w:r w:rsidR="0096106E">
          <w:rPr>
            <w:rStyle w:val="Hipervnculo"/>
            <w:iCs/>
            <w:noProof/>
          </w:rPr>
          <w:t>Aplicación</w:t>
        </w:r>
      </w:ins>
      <w:r w:rsidR="009B4688" w:rsidRPr="00063343">
        <w:rPr>
          <w:rStyle w:val="Hipervnculo"/>
          <w:iCs/>
          <w:noProof/>
        </w:rPr>
        <w:t xml:space="preserve"> </w:t>
      </w:r>
      <w:del w:id="70" w:author="Daniel Casagallo" w:date="2020-12-21T18:45:00Z">
        <w:r w:rsidR="009B4688" w:rsidRPr="00063343" w:rsidDel="0096106E">
          <w:rPr>
            <w:rStyle w:val="Hipervnculo"/>
            <w:iCs/>
            <w:noProof/>
          </w:rPr>
          <w:delText>Móvil</w:delText>
        </w:r>
      </w:del>
      <w:ins w:id="71" w:author="Daniel Casagallo" w:date="2020-12-21T18:45:00Z">
        <w:r w:rsidR="0096106E">
          <w:rPr>
            <w:rStyle w:val="Hipervnculo"/>
            <w:iCs/>
            <w:noProof/>
          </w:rPr>
          <w:t>Móvil</w:t>
        </w:r>
      </w:ins>
      <w:r w:rsidR="009B4688">
        <w:rPr>
          <w:noProof/>
          <w:webHidden/>
        </w:rPr>
        <w:tab/>
      </w:r>
      <w:r w:rsidR="009B4688">
        <w:rPr>
          <w:noProof/>
          <w:webHidden/>
        </w:rPr>
        <w:fldChar w:fldCharType="begin"/>
      </w:r>
      <w:r w:rsidR="009B4688">
        <w:rPr>
          <w:noProof/>
          <w:webHidden/>
        </w:rPr>
        <w:instrText xml:space="preserve"> PAGEREF _Toc58342110 \h </w:instrText>
      </w:r>
      <w:r w:rsidR="009B4688">
        <w:rPr>
          <w:noProof/>
          <w:webHidden/>
        </w:rPr>
      </w:r>
      <w:r w:rsidR="009B4688">
        <w:rPr>
          <w:noProof/>
          <w:webHidden/>
        </w:rPr>
        <w:fldChar w:fldCharType="separate"/>
      </w:r>
      <w:r w:rsidR="00D211B4">
        <w:rPr>
          <w:noProof/>
          <w:webHidden/>
        </w:rPr>
        <w:t>11</w:t>
      </w:r>
      <w:r w:rsidR="009B4688">
        <w:rPr>
          <w:noProof/>
          <w:webHidden/>
        </w:rPr>
        <w:fldChar w:fldCharType="end"/>
      </w:r>
      <w:r>
        <w:rPr>
          <w:noProof/>
        </w:rPr>
        <w:fldChar w:fldCharType="end"/>
      </w:r>
    </w:p>
    <w:p w14:paraId="57101F70" w14:textId="17B5159D" w:rsidR="009B4688" w:rsidRDefault="00CD1AC5">
      <w:pPr>
        <w:pStyle w:val="Tabladeilustraciones"/>
        <w:tabs>
          <w:tab w:val="right" w:leader="dot" w:pos="8494"/>
        </w:tabs>
        <w:rPr>
          <w:rFonts w:asciiTheme="minorHAnsi" w:eastAsiaTheme="minorEastAsia" w:hAnsiTheme="minorHAnsi"/>
          <w:noProof/>
          <w:lang w:eastAsia="es-EC"/>
        </w:rPr>
      </w:pPr>
      <w:hyperlink w:anchor="_Toc58342111" w:history="1">
        <w:r w:rsidR="009B4688" w:rsidRPr="00063343">
          <w:rPr>
            <w:rStyle w:val="Hipervnculo"/>
            <w:b/>
            <w:bCs/>
            <w:i/>
            <w:iCs/>
            <w:noProof/>
          </w:rPr>
          <w:t xml:space="preserve"> </w:t>
        </w:r>
        <w:r w:rsidR="009B4688" w:rsidRPr="00063343">
          <w:rPr>
            <w:rStyle w:val="Hipervnculo"/>
            <w:b/>
            <w:bCs/>
            <w:iCs/>
            <w:noProof/>
          </w:rPr>
          <w:t>Fig.  5:</w:t>
        </w:r>
        <w:r w:rsidR="009B4688" w:rsidRPr="00063343">
          <w:rPr>
            <w:rStyle w:val="Hipervnculo"/>
            <w:iCs/>
            <w:noProof/>
          </w:rPr>
          <w:t xml:space="preserve"> Diseño de la Base de Datos</w:t>
        </w:r>
        <w:r w:rsidR="009B4688">
          <w:rPr>
            <w:noProof/>
            <w:webHidden/>
          </w:rPr>
          <w:tab/>
        </w:r>
        <w:r w:rsidR="009B4688">
          <w:rPr>
            <w:noProof/>
            <w:webHidden/>
          </w:rPr>
          <w:fldChar w:fldCharType="begin"/>
        </w:r>
        <w:r w:rsidR="009B4688">
          <w:rPr>
            <w:noProof/>
            <w:webHidden/>
          </w:rPr>
          <w:instrText xml:space="preserve"> PAGEREF _Toc58342111 \h </w:instrText>
        </w:r>
        <w:r w:rsidR="009B4688">
          <w:rPr>
            <w:noProof/>
            <w:webHidden/>
          </w:rPr>
        </w:r>
        <w:r w:rsidR="009B4688">
          <w:rPr>
            <w:noProof/>
            <w:webHidden/>
          </w:rPr>
          <w:fldChar w:fldCharType="separate"/>
        </w:r>
        <w:r w:rsidR="00D211B4">
          <w:rPr>
            <w:noProof/>
            <w:webHidden/>
          </w:rPr>
          <w:t>15</w:t>
        </w:r>
        <w:r w:rsidR="009B4688">
          <w:rPr>
            <w:noProof/>
            <w:webHidden/>
          </w:rPr>
          <w:fldChar w:fldCharType="end"/>
        </w:r>
      </w:hyperlink>
    </w:p>
    <w:p w14:paraId="2092F94F" w14:textId="48A2AEF8" w:rsidR="009B4688" w:rsidRDefault="00CD1AC5">
      <w:pPr>
        <w:pStyle w:val="Tabladeilustraciones"/>
        <w:tabs>
          <w:tab w:val="right" w:leader="dot" w:pos="8494"/>
        </w:tabs>
        <w:rPr>
          <w:rFonts w:asciiTheme="minorHAnsi" w:eastAsiaTheme="minorEastAsia" w:hAnsiTheme="minorHAnsi"/>
          <w:noProof/>
          <w:lang w:eastAsia="es-EC"/>
        </w:rPr>
      </w:pPr>
      <w:r>
        <w:fldChar w:fldCharType="begin"/>
      </w:r>
      <w:r>
        <w:instrText xml:space="preserve"> HYPERLINK \l "_Toc58342112" </w:instrText>
      </w:r>
      <w:r>
        <w:fldChar w:fldCharType="separate"/>
      </w:r>
      <w:r w:rsidR="009B4688" w:rsidRPr="00063343">
        <w:rPr>
          <w:rStyle w:val="Hipervnculo"/>
          <w:b/>
          <w:bCs/>
          <w:i/>
          <w:iCs/>
          <w:noProof/>
        </w:rPr>
        <w:t xml:space="preserve"> </w:t>
      </w:r>
      <w:r w:rsidR="009B4688" w:rsidRPr="00063343">
        <w:rPr>
          <w:rStyle w:val="Hipervnculo"/>
          <w:b/>
          <w:bCs/>
          <w:iCs/>
          <w:noProof/>
        </w:rPr>
        <w:t>Fig.  6:</w:t>
      </w:r>
      <w:r w:rsidR="009B4688" w:rsidRPr="00063343">
        <w:rPr>
          <w:rStyle w:val="Hipervnculo"/>
          <w:iCs/>
          <w:noProof/>
        </w:rPr>
        <w:t xml:space="preserve"> Estructura del proyecto para el </w:t>
      </w:r>
      <w:del w:id="72" w:author="Daniel Casagallo" w:date="2020-12-21T18:43:00Z">
        <w:r w:rsidR="009B4688" w:rsidRPr="00063343" w:rsidDel="0096106E">
          <w:rPr>
            <w:rStyle w:val="Hipervnculo"/>
            <w:iCs/>
            <w:noProof/>
          </w:rPr>
          <w:delText>Sistema</w:delText>
        </w:r>
      </w:del>
      <w:ins w:id="73" w:author="Daniel Casagallo" w:date="2020-12-21T18:43:00Z">
        <w:r w:rsidR="0096106E">
          <w:rPr>
            <w:rStyle w:val="Hipervnculo"/>
            <w:iCs/>
            <w:noProof/>
          </w:rPr>
          <w:t>Sistema</w:t>
        </w:r>
      </w:ins>
      <w:r w:rsidR="009B4688" w:rsidRPr="00063343">
        <w:rPr>
          <w:rStyle w:val="Hipervnculo"/>
          <w:iCs/>
          <w:noProof/>
        </w:rPr>
        <w:t xml:space="preserve"> </w:t>
      </w:r>
      <w:del w:id="74" w:author="Daniel Casagallo" w:date="2020-12-21T18:44:00Z">
        <w:r w:rsidR="009B4688" w:rsidRPr="00063343" w:rsidDel="0096106E">
          <w:rPr>
            <w:rStyle w:val="Hipervnculo"/>
            <w:iCs/>
            <w:noProof/>
          </w:rPr>
          <w:delText>Web</w:delText>
        </w:r>
      </w:del>
      <w:ins w:id="75" w:author="Daniel Casagallo" w:date="2020-12-21T18:44:00Z">
        <w:r w:rsidR="0096106E">
          <w:rPr>
            <w:rStyle w:val="Hipervnculo"/>
            <w:iCs/>
            <w:noProof/>
          </w:rPr>
          <w:t>Web</w:t>
        </w:r>
      </w:ins>
      <w:r w:rsidR="009B4688">
        <w:rPr>
          <w:noProof/>
          <w:webHidden/>
        </w:rPr>
        <w:tab/>
      </w:r>
      <w:r w:rsidR="009B4688">
        <w:rPr>
          <w:noProof/>
          <w:webHidden/>
        </w:rPr>
        <w:fldChar w:fldCharType="begin"/>
      </w:r>
      <w:r w:rsidR="009B4688">
        <w:rPr>
          <w:noProof/>
          <w:webHidden/>
        </w:rPr>
        <w:instrText xml:space="preserve"> PAGEREF _Toc58342112 \h </w:instrText>
      </w:r>
      <w:r w:rsidR="009B4688">
        <w:rPr>
          <w:noProof/>
          <w:webHidden/>
        </w:rPr>
      </w:r>
      <w:r w:rsidR="009B4688">
        <w:rPr>
          <w:noProof/>
          <w:webHidden/>
        </w:rPr>
        <w:fldChar w:fldCharType="separate"/>
      </w:r>
      <w:r w:rsidR="00D211B4">
        <w:rPr>
          <w:noProof/>
          <w:webHidden/>
        </w:rPr>
        <w:t>15</w:t>
      </w:r>
      <w:r w:rsidR="009B4688">
        <w:rPr>
          <w:noProof/>
          <w:webHidden/>
        </w:rPr>
        <w:fldChar w:fldCharType="end"/>
      </w:r>
      <w:r>
        <w:rPr>
          <w:noProof/>
        </w:rPr>
        <w:fldChar w:fldCharType="end"/>
      </w:r>
    </w:p>
    <w:p w14:paraId="41731B93" w14:textId="2AB33043" w:rsidR="009B4688" w:rsidRDefault="00CD1AC5">
      <w:pPr>
        <w:pStyle w:val="Tabladeilustraciones"/>
        <w:tabs>
          <w:tab w:val="right" w:leader="dot" w:pos="8494"/>
        </w:tabs>
        <w:rPr>
          <w:rFonts w:asciiTheme="minorHAnsi" w:eastAsiaTheme="minorEastAsia" w:hAnsiTheme="minorHAnsi"/>
          <w:noProof/>
          <w:lang w:eastAsia="es-EC"/>
        </w:rPr>
      </w:pPr>
      <w:r>
        <w:fldChar w:fldCharType="begin"/>
      </w:r>
      <w:r>
        <w:instrText xml:space="preserve"> HYPERLINK \l "_Toc58342113" </w:instrText>
      </w:r>
      <w:r>
        <w:fldChar w:fldCharType="separate"/>
      </w:r>
      <w:r w:rsidR="009B4688" w:rsidRPr="00063343">
        <w:rPr>
          <w:rStyle w:val="Hipervnculo"/>
          <w:b/>
          <w:bCs/>
          <w:i/>
          <w:iCs/>
          <w:noProof/>
        </w:rPr>
        <w:t xml:space="preserve"> </w:t>
      </w:r>
      <w:r w:rsidR="009B4688" w:rsidRPr="00063343">
        <w:rPr>
          <w:rStyle w:val="Hipervnculo"/>
          <w:b/>
          <w:bCs/>
          <w:iCs/>
          <w:noProof/>
        </w:rPr>
        <w:t>Fig.  7:</w:t>
      </w:r>
      <w:r w:rsidR="009B4688" w:rsidRPr="00063343">
        <w:rPr>
          <w:rStyle w:val="Hipervnculo"/>
          <w:iCs/>
          <w:noProof/>
        </w:rPr>
        <w:t xml:space="preserve"> Estructura del proyecto para la </w:t>
      </w:r>
      <w:del w:id="76" w:author="Daniel Casagallo" w:date="2020-12-21T18:44:00Z">
        <w:r w:rsidR="009B4688" w:rsidRPr="00063343" w:rsidDel="0096106E">
          <w:rPr>
            <w:rStyle w:val="Hipervnculo"/>
            <w:iCs/>
            <w:noProof/>
          </w:rPr>
          <w:delText>Aplicación</w:delText>
        </w:r>
      </w:del>
      <w:ins w:id="77" w:author="Daniel Casagallo" w:date="2020-12-21T18:44:00Z">
        <w:r w:rsidR="0096106E">
          <w:rPr>
            <w:rStyle w:val="Hipervnculo"/>
            <w:iCs/>
            <w:noProof/>
          </w:rPr>
          <w:t>Aplicación</w:t>
        </w:r>
      </w:ins>
      <w:r w:rsidR="009B4688" w:rsidRPr="00063343">
        <w:rPr>
          <w:rStyle w:val="Hipervnculo"/>
          <w:iCs/>
          <w:noProof/>
        </w:rPr>
        <w:t xml:space="preserve"> </w:t>
      </w:r>
      <w:del w:id="78" w:author="Daniel Casagallo" w:date="2020-12-21T18:45:00Z">
        <w:r w:rsidR="009B4688" w:rsidRPr="00063343" w:rsidDel="0096106E">
          <w:rPr>
            <w:rStyle w:val="Hipervnculo"/>
            <w:iCs/>
            <w:noProof/>
          </w:rPr>
          <w:delText>Móvil</w:delText>
        </w:r>
      </w:del>
      <w:ins w:id="79" w:author="Daniel Casagallo" w:date="2020-12-21T18:45:00Z">
        <w:r w:rsidR="0096106E">
          <w:rPr>
            <w:rStyle w:val="Hipervnculo"/>
            <w:iCs/>
            <w:noProof/>
          </w:rPr>
          <w:t>Móvil</w:t>
        </w:r>
      </w:ins>
      <w:r w:rsidR="009B4688">
        <w:rPr>
          <w:noProof/>
          <w:webHidden/>
        </w:rPr>
        <w:tab/>
      </w:r>
      <w:r w:rsidR="009B4688">
        <w:rPr>
          <w:noProof/>
          <w:webHidden/>
        </w:rPr>
        <w:fldChar w:fldCharType="begin"/>
      </w:r>
      <w:r w:rsidR="009B4688">
        <w:rPr>
          <w:noProof/>
          <w:webHidden/>
        </w:rPr>
        <w:instrText xml:space="preserve"> PAGEREF _Toc58342113 \h </w:instrText>
      </w:r>
      <w:r w:rsidR="009B4688">
        <w:rPr>
          <w:noProof/>
          <w:webHidden/>
        </w:rPr>
      </w:r>
      <w:r w:rsidR="009B4688">
        <w:rPr>
          <w:noProof/>
          <w:webHidden/>
        </w:rPr>
        <w:fldChar w:fldCharType="separate"/>
      </w:r>
      <w:r w:rsidR="00D211B4">
        <w:rPr>
          <w:noProof/>
          <w:webHidden/>
        </w:rPr>
        <w:t>16</w:t>
      </w:r>
      <w:r w:rsidR="009B4688">
        <w:rPr>
          <w:noProof/>
          <w:webHidden/>
        </w:rPr>
        <w:fldChar w:fldCharType="end"/>
      </w:r>
      <w:r>
        <w:rPr>
          <w:noProof/>
        </w:rPr>
        <w:fldChar w:fldCharType="end"/>
      </w:r>
    </w:p>
    <w:p w14:paraId="77F5A200" w14:textId="241F3F7B" w:rsidR="009B4688" w:rsidRDefault="00CD1AC5">
      <w:pPr>
        <w:pStyle w:val="Tabladeilustraciones"/>
        <w:tabs>
          <w:tab w:val="right" w:leader="dot" w:pos="8494"/>
        </w:tabs>
        <w:rPr>
          <w:rFonts w:asciiTheme="minorHAnsi" w:eastAsiaTheme="minorEastAsia" w:hAnsiTheme="minorHAnsi"/>
          <w:noProof/>
          <w:lang w:eastAsia="es-EC"/>
        </w:rPr>
      </w:pPr>
      <w:r>
        <w:fldChar w:fldCharType="begin"/>
      </w:r>
      <w:r>
        <w:instrText xml:space="preserve"> HYPERLINK \l "_Toc58342114" </w:instrText>
      </w:r>
      <w:r>
        <w:fldChar w:fldCharType="separate"/>
      </w:r>
      <w:r w:rsidR="009B4688" w:rsidRPr="00063343">
        <w:rPr>
          <w:rStyle w:val="Hipervnculo"/>
          <w:b/>
          <w:bCs/>
          <w:i/>
          <w:iCs/>
          <w:noProof/>
        </w:rPr>
        <w:t xml:space="preserve"> </w:t>
      </w:r>
      <w:r w:rsidR="009B4688" w:rsidRPr="00063343">
        <w:rPr>
          <w:rStyle w:val="Hipervnculo"/>
          <w:b/>
          <w:bCs/>
          <w:iCs/>
          <w:noProof/>
        </w:rPr>
        <w:t>Fig.  8:</w:t>
      </w:r>
      <w:r w:rsidR="009B4688" w:rsidRPr="00063343">
        <w:rPr>
          <w:rStyle w:val="Hipervnculo"/>
          <w:iCs/>
          <w:noProof/>
        </w:rPr>
        <w:t xml:space="preserve"> Usuarios del </w:t>
      </w:r>
      <w:del w:id="80" w:author="Daniel Casagallo" w:date="2020-12-21T18:43:00Z">
        <w:r w:rsidR="009B4688" w:rsidRPr="00063343" w:rsidDel="0096106E">
          <w:rPr>
            <w:rStyle w:val="Hipervnculo"/>
            <w:iCs/>
            <w:noProof/>
          </w:rPr>
          <w:delText>Sistema</w:delText>
        </w:r>
      </w:del>
      <w:ins w:id="81" w:author="Daniel Casagallo" w:date="2020-12-21T18:43:00Z">
        <w:r w:rsidR="0096106E">
          <w:rPr>
            <w:rStyle w:val="Hipervnculo"/>
            <w:iCs/>
            <w:noProof/>
          </w:rPr>
          <w:t>Sistema</w:t>
        </w:r>
      </w:ins>
      <w:r w:rsidR="009B4688" w:rsidRPr="00063343">
        <w:rPr>
          <w:rStyle w:val="Hipervnculo"/>
          <w:iCs/>
          <w:noProof/>
        </w:rPr>
        <w:t xml:space="preserve"> </w:t>
      </w:r>
      <w:del w:id="82" w:author="Daniel Casagallo" w:date="2020-12-21T18:44:00Z">
        <w:r w:rsidR="009B4688" w:rsidRPr="00063343" w:rsidDel="0096106E">
          <w:rPr>
            <w:rStyle w:val="Hipervnculo"/>
            <w:iCs/>
            <w:noProof/>
          </w:rPr>
          <w:delText>Web</w:delText>
        </w:r>
      </w:del>
      <w:ins w:id="83" w:author="Daniel Casagallo" w:date="2020-12-21T18:44:00Z">
        <w:r w:rsidR="0096106E">
          <w:rPr>
            <w:rStyle w:val="Hipervnculo"/>
            <w:iCs/>
            <w:noProof/>
          </w:rPr>
          <w:t>Web</w:t>
        </w:r>
      </w:ins>
      <w:r w:rsidR="009B4688">
        <w:rPr>
          <w:noProof/>
          <w:webHidden/>
        </w:rPr>
        <w:tab/>
      </w:r>
      <w:r w:rsidR="009B4688">
        <w:rPr>
          <w:noProof/>
          <w:webHidden/>
        </w:rPr>
        <w:fldChar w:fldCharType="begin"/>
      </w:r>
      <w:r w:rsidR="009B4688">
        <w:rPr>
          <w:noProof/>
          <w:webHidden/>
        </w:rPr>
        <w:instrText xml:space="preserve"> PAGEREF _Toc58342114 \h </w:instrText>
      </w:r>
      <w:r w:rsidR="009B4688">
        <w:rPr>
          <w:noProof/>
          <w:webHidden/>
        </w:rPr>
      </w:r>
      <w:r w:rsidR="009B4688">
        <w:rPr>
          <w:noProof/>
          <w:webHidden/>
        </w:rPr>
        <w:fldChar w:fldCharType="separate"/>
      </w:r>
      <w:r w:rsidR="00D211B4">
        <w:rPr>
          <w:noProof/>
          <w:webHidden/>
        </w:rPr>
        <w:t>16</w:t>
      </w:r>
      <w:r w:rsidR="009B4688">
        <w:rPr>
          <w:noProof/>
          <w:webHidden/>
        </w:rPr>
        <w:fldChar w:fldCharType="end"/>
      </w:r>
      <w:r>
        <w:rPr>
          <w:noProof/>
        </w:rPr>
        <w:fldChar w:fldCharType="end"/>
      </w:r>
    </w:p>
    <w:p w14:paraId="2554E4C5" w14:textId="374F37EF" w:rsidR="009B4688" w:rsidRDefault="00CD1AC5">
      <w:pPr>
        <w:pStyle w:val="Tabladeilustraciones"/>
        <w:tabs>
          <w:tab w:val="right" w:leader="dot" w:pos="8494"/>
        </w:tabs>
        <w:rPr>
          <w:rFonts w:asciiTheme="minorHAnsi" w:eastAsiaTheme="minorEastAsia" w:hAnsiTheme="minorHAnsi"/>
          <w:noProof/>
          <w:lang w:eastAsia="es-EC"/>
        </w:rPr>
      </w:pPr>
      <w:r>
        <w:fldChar w:fldCharType="begin"/>
      </w:r>
      <w:r>
        <w:instrText xml:space="preserve"> HYPERLINK \l "_Toc58342115" </w:instrText>
      </w:r>
      <w:r>
        <w:fldChar w:fldCharType="separate"/>
      </w:r>
      <w:r w:rsidR="009B4688" w:rsidRPr="00063343">
        <w:rPr>
          <w:rStyle w:val="Hipervnculo"/>
          <w:b/>
          <w:bCs/>
          <w:i/>
          <w:iCs/>
          <w:noProof/>
        </w:rPr>
        <w:t xml:space="preserve"> </w:t>
      </w:r>
      <w:r w:rsidR="009B4688" w:rsidRPr="00063343">
        <w:rPr>
          <w:rStyle w:val="Hipervnculo"/>
          <w:b/>
          <w:bCs/>
          <w:iCs/>
          <w:noProof/>
        </w:rPr>
        <w:t>Fig.  9:</w:t>
      </w:r>
      <w:r w:rsidR="009B4688" w:rsidRPr="00063343">
        <w:rPr>
          <w:rStyle w:val="Hipervnculo"/>
          <w:iCs/>
          <w:noProof/>
        </w:rPr>
        <w:t xml:space="preserve"> Usuarios de la </w:t>
      </w:r>
      <w:del w:id="84" w:author="Daniel Casagallo" w:date="2020-12-21T18:44:00Z">
        <w:r w:rsidR="009B4688" w:rsidRPr="00063343" w:rsidDel="0096106E">
          <w:rPr>
            <w:rStyle w:val="Hipervnculo"/>
            <w:iCs/>
            <w:noProof/>
          </w:rPr>
          <w:delText>Aplicación</w:delText>
        </w:r>
      </w:del>
      <w:ins w:id="85" w:author="Daniel Casagallo" w:date="2020-12-21T18:44:00Z">
        <w:r w:rsidR="0096106E">
          <w:rPr>
            <w:rStyle w:val="Hipervnculo"/>
            <w:iCs/>
            <w:noProof/>
          </w:rPr>
          <w:t>Aplicación</w:t>
        </w:r>
      </w:ins>
      <w:r w:rsidR="009B4688" w:rsidRPr="00063343">
        <w:rPr>
          <w:rStyle w:val="Hipervnculo"/>
          <w:iCs/>
          <w:noProof/>
        </w:rPr>
        <w:t xml:space="preserve"> </w:t>
      </w:r>
      <w:del w:id="86" w:author="Daniel Casagallo" w:date="2020-12-21T18:45:00Z">
        <w:r w:rsidR="009B4688" w:rsidRPr="00063343" w:rsidDel="0096106E">
          <w:rPr>
            <w:rStyle w:val="Hipervnculo"/>
            <w:iCs/>
            <w:noProof/>
          </w:rPr>
          <w:delText>Móvil</w:delText>
        </w:r>
      </w:del>
      <w:ins w:id="87" w:author="Daniel Casagallo" w:date="2020-12-21T18:45:00Z">
        <w:r w:rsidR="0096106E">
          <w:rPr>
            <w:rStyle w:val="Hipervnculo"/>
            <w:iCs/>
            <w:noProof/>
          </w:rPr>
          <w:t>Móvil</w:t>
        </w:r>
      </w:ins>
      <w:r w:rsidR="009B4688">
        <w:rPr>
          <w:noProof/>
          <w:webHidden/>
        </w:rPr>
        <w:tab/>
      </w:r>
      <w:r w:rsidR="009B4688">
        <w:rPr>
          <w:noProof/>
          <w:webHidden/>
        </w:rPr>
        <w:fldChar w:fldCharType="begin"/>
      </w:r>
      <w:r w:rsidR="009B4688">
        <w:rPr>
          <w:noProof/>
          <w:webHidden/>
        </w:rPr>
        <w:instrText xml:space="preserve"> PAGEREF _Toc58342115 \h </w:instrText>
      </w:r>
      <w:r w:rsidR="009B4688">
        <w:rPr>
          <w:noProof/>
          <w:webHidden/>
        </w:rPr>
      </w:r>
      <w:r w:rsidR="009B4688">
        <w:rPr>
          <w:noProof/>
          <w:webHidden/>
        </w:rPr>
        <w:fldChar w:fldCharType="separate"/>
      </w:r>
      <w:r w:rsidR="00D211B4">
        <w:rPr>
          <w:noProof/>
          <w:webHidden/>
        </w:rPr>
        <w:t>17</w:t>
      </w:r>
      <w:r w:rsidR="009B4688">
        <w:rPr>
          <w:noProof/>
          <w:webHidden/>
        </w:rPr>
        <w:fldChar w:fldCharType="end"/>
      </w:r>
      <w:r>
        <w:rPr>
          <w:noProof/>
        </w:rPr>
        <w:fldChar w:fldCharType="end"/>
      </w:r>
    </w:p>
    <w:p w14:paraId="44D91C54" w14:textId="17B77CC5" w:rsidR="009B4688" w:rsidRDefault="00CD1AC5">
      <w:pPr>
        <w:pStyle w:val="Tabladeilustraciones"/>
        <w:tabs>
          <w:tab w:val="right" w:leader="dot" w:pos="8494"/>
        </w:tabs>
        <w:rPr>
          <w:rFonts w:asciiTheme="minorHAnsi" w:eastAsiaTheme="minorEastAsia" w:hAnsiTheme="minorHAnsi"/>
          <w:noProof/>
          <w:lang w:eastAsia="es-EC"/>
        </w:rPr>
      </w:pPr>
      <w:hyperlink w:anchor="_Toc58342116" w:history="1">
        <w:r w:rsidR="009B4688" w:rsidRPr="00063343">
          <w:rPr>
            <w:rStyle w:val="Hipervnculo"/>
            <w:b/>
            <w:bCs/>
            <w:iCs/>
            <w:noProof/>
          </w:rPr>
          <w:t xml:space="preserve"> Fig.  10:</w:t>
        </w:r>
        <w:r w:rsidR="009B4688" w:rsidRPr="00063343">
          <w:rPr>
            <w:rStyle w:val="Hipervnculo"/>
            <w:iCs/>
            <w:noProof/>
          </w:rPr>
          <w:t xml:space="preserve"> Página inicio de sesión administrador</w:t>
        </w:r>
        <w:r w:rsidR="009B4688">
          <w:rPr>
            <w:noProof/>
            <w:webHidden/>
          </w:rPr>
          <w:tab/>
        </w:r>
        <w:r w:rsidR="009B4688">
          <w:rPr>
            <w:noProof/>
            <w:webHidden/>
          </w:rPr>
          <w:fldChar w:fldCharType="begin"/>
        </w:r>
        <w:r w:rsidR="009B4688">
          <w:rPr>
            <w:noProof/>
            <w:webHidden/>
          </w:rPr>
          <w:instrText xml:space="preserve"> PAGEREF _Toc58342116 \h </w:instrText>
        </w:r>
        <w:r w:rsidR="009B4688">
          <w:rPr>
            <w:noProof/>
            <w:webHidden/>
          </w:rPr>
        </w:r>
        <w:r w:rsidR="009B4688">
          <w:rPr>
            <w:noProof/>
            <w:webHidden/>
          </w:rPr>
          <w:fldChar w:fldCharType="separate"/>
        </w:r>
        <w:r w:rsidR="00D211B4">
          <w:rPr>
            <w:noProof/>
            <w:webHidden/>
          </w:rPr>
          <w:t>19</w:t>
        </w:r>
        <w:r w:rsidR="009B4688">
          <w:rPr>
            <w:noProof/>
            <w:webHidden/>
          </w:rPr>
          <w:fldChar w:fldCharType="end"/>
        </w:r>
      </w:hyperlink>
    </w:p>
    <w:p w14:paraId="58209649" w14:textId="4110EF9A" w:rsidR="009B4688" w:rsidRDefault="00CD1AC5">
      <w:pPr>
        <w:pStyle w:val="Tabladeilustraciones"/>
        <w:tabs>
          <w:tab w:val="right" w:leader="dot" w:pos="8494"/>
        </w:tabs>
        <w:rPr>
          <w:rFonts w:asciiTheme="minorHAnsi" w:eastAsiaTheme="minorEastAsia" w:hAnsiTheme="minorHAnsi"/>
          <w:noProof/>
          <w:lang w:eastAsia="es-EC"/>
        </w:rPr>
      </w:pPr>
      <w:hyperlink w:anchor="_Toc58342117" w:history="1">
        <w:r w:rsidR="009B4688" w:rsidRPr="00063343">
          <w:rPr>
            <w:rStyle w:val="Hipervnculo"/>
            <w:b/>
            <w:bCs/>
            <w:i/>
            <w:iCs/>
            <w:noProof/>
          </w:rPr>
          <w:t xml:space="preserve"> </w:t>
        </w:r>
        <w:r w:rsidR="009B4688" w:rsidRPr="00063343">
          <w:rPr>
            <w:rStyle w:val="Hipervnculo"/>
            <w:b/>
            <w:bCs/>
            <w:iCs/>
            <w:noProof/>
          </w:rPr>
          <w:t>Fig.  11:</w:t>
        </w:r>
        <w:r w:rsidR="009B4688" w:rsidRPr="00063343">
          <w:rPr>
            <w:rStyle w:val="Hipervnculo"/>
            <w:iCs/>
            <w:noProof/>
          </w:rPr>
          <w:t xml:space="preserve"> Módulos del usuario con perfil administrador</w:t>
        </w:r>
        <w:r w:rsidR="009B4688">
          <w:rPr>
            <w:noProof/>
            <w:webHidden/>
          </w:rPr>
          <w:tab/>
        </w:r>
        <w:r w:rsidR="009B4688">
          <w:rPr>
            <w:noProof/>
            <w:webHidden/>
          </w:rPr>
          <w:fldChar w:fldCharType="begin"/>
        </w:r>
        <w:r w:rsidR="009B4688">
          <w:rPr>
            <w:noProof/>
            <w:webHidden/>
          </w:rPr>
          <w:instrText xml:space="preserve"> PAGEREF _Toc58342117 \h </w:instrText>
        </w:r>
        <w:r w:rsidR="009B4688">
          <w:rPr>
            <w:noProof/>
            <w:webHidden/>
          </w:rPr>
        </w:r>
        <w:r w:rsidR="009B4688">
          <w:rPr>
            <w:noProof/>
            <w:webHidden/>
          </w:rPr>
          <w:fldChar w:fldCharType="separate"/>
        </w:r>
        <w:r w:rsidR="00D211B4">
          <w:rPr>
            <w:noProof/>
            <w:webHidden/>
          </w:rPr>
          <w:t>19</w:t>
        </w:r>
        <w:r w:rsidR="009B4688">
          <w:rPr>
            <w:noProof/>
            <w:webHidden/>
          </w:rPr>
          <w:fldChar w:fldCharType="end"/>
        </w:r>
      </w:hyperlink>
    </w:p>
    <w:p w14:paraId="75324B34" w14:textId="72D49FFC" w:rsidR="009B4688" w:rsidRDefault="00CD1AC5">
      <w:pPr>
        <w:pStyle w:val="Tabladeilustraciones"/>
        <w:tabs>
          <w:tab w:val="right" w:leader="dot" w:pos="8494"/>
        </w:tabs>
        <w:rPr>
          <w:rFonts w:asciiTheme="minorHAnsi" w:eastAsiaTheme="minorEastAsia" w:hAnsiTheme="minorHAnsi"/>
          <w:noProof/>
          <w:lang w:eastAsia="es-EC"/>
        </w:rPr>
      </w:pPr>
      <w:hyperlink w:anchor="_Toc58342118" w:history="1">
        <w:r w:rsidR="009B4688" w:rsidRPr="00063343">
          <w:rPr>
            <w:rStyle w:val="Hipervnculo"/>
            <w:b/>
            <w:bCs/>
            <w:i/>
            <w:iCs/>
            <w:noProof/>
          </w:rPr>
          <w:t xml:space="preserve"> </w:t>
        </w:r>
        <w:r w:rsidR="009B4688" w:rsidRPr="00063343">
          <w:rPr>
            <w:rStyle w:val="Hipervnculo"/>
            <w:b/>
            <w:bCs/>
            <w:iCs/>
            <w:noProof/>
          </w:rPr>
          <w:t>Fig.  12:</w:t>
        </w:r>
        <w:r w:rsidR="009B4688" w:rsidRPr="00063343">
          <w:rPr>
            <w:rStyle w:val="Hipervnculo"/>
            <w:iCs/>
            <w:noProof/>
          </w:rPr>
          <w:t xml:space="preserve"> Formulario para la creación de usuarios</w:t>
        </w:r>
        <w:r w:rsidR="009B4688">
          <w:rPr>
            <w:noProof/>
            <w:webHidden/>
          </w:rPr>
          <w:tab/>
        </w:r>
        <w:r w:rsidR="009B4688">
          <w:rPr>
            <w:noProof/>
            <w:webHidden/>
          </w:rPr>
          <w:fldChar w:fldCharType="begin"/>
        </w:r>
        <w:r w:rsidR="009B4688">
          <w:rPr>
            <w:noProof/>
            <w:webHidden/>
          </w:rPr>
          <w:instrText xml:space="preserve"> PAGEREF _Toc58342118 \h </w:instrText>
        </w:r>
        <w:r w:rsidR="009B4688">
          <w:rPr>
            <w:noProof/>
            <w:webHidden/>
          </w:rPr>
        </w:r>
        <w:r w:rsidR="009B4688">
          <w:rPr>
            <w:noProof/>
            <w:webHidden/>
          </w:rPr>
          <w:fldChar w:fldCharType="separate"/>
        </w:r>
        <w:r w:rsidR="00D211B4">
          <w:rPr>
            <w:noProof/>
            <w:webHidden/>
          </w:rPr>
          <w:t>20</w:t>
        </w:r>
        <w:r w:rsidR="009B4688">
          <w:rPr>
            <w:noProof/>
            <w:webHidden/>
          </w:rPr>
          <w:fldChar w:fldCharType="end"/>
        </w:r>
      </w:hyperlink>
    </w:p>
    <w:p w14:paraId="257BFE2E" w14:textId="5F536DEC" w:rsidR="009B4688" w:rsidRDefault="00CD1AC5">
      <w:pPr>
        <w:pStyle w:val="Tabladeilustraciones"/>
        <w:tabs>
          <w:tab w:val="right" w:leader="dot" w:pos="8494"/>
        </w:tabs>
        <w:rPr>
          <w:rFonts w:asciiTheme="minorHAnsi" w:eastAsiaTheme="minorEastAsia" w:hAnsiTheme="minorHAnsi"/>
          <w:noProof/>
          <w:lang w:eastAsia="es-EC"/>
        </w:rPr>
      </w:pPr>
      <w:hyperlink w:anchor="_Toc58342119" w:history="1">
        <w:r w:rsidR="009B4688" w:rsidRPr="00063343">
          <w:rPr>
            <w:rStyle w:val="Hipervnculo"/>
            <w:b/>
            <w:bCs/>
            <w:i/>
            <w:iCs/>
            <w:noProof/>
          </w:rPr>
          <w:t xml:space="preserve"> </w:t>
        </w:r>
        <w:r w:rsidR="009B4688" w:rsidRPr="00063343">
          <w:rPr>
            <w:rStyle w:val="Hipervnculo"/>
            <w:b/>
            <w:bCs/>
            <w:iCs/>
            <w:noProof/>
          </w:rPr>
          <w:t>Fig.  13</w:t>
        </w:r>
        <w:r w:rsidR="009B4688" w:rsidRPr="00063343">
          <w:rPr>
            <w:rStyle w:val="Hipervnculo"/>
            <w:iCs/>
            <w:noProof/>
          </w:rPr>
          <w:t xml:space="preserve"> Formulario para la creación de una publicación</w:t>
        </w:r>
        <w:r w:rsidR="009B4688">
          <w:rPr>
            <w:noProof/>
            <w:webHidden/>
          </w:rPr>
          <w:tab/>
        </w:r>
        <w:r w:rsidR="009B4688">
          <w:rPr>
            <w:noProof/>
            <w:webHidden/>
          </w:rPr>
          <w:fldChar w:fldCharType="begin"/>
        </w:r>
        <w:r w:rsidR="009B4688">
          <w:rPr>
            <w:noProof/>
            <w:webHidden/>
          </w:rPr>
          <w:instrText xml:space="preserve"> PAGEREF _Toc58342119 \h </w:instrText>
        </w:r>
        <w:r w:rsidR="009B4688">
          <w:rPr>
            <w:noProof/>
            <w:webHidden/>
          </w:rPr>
        </w:r>
        <w:r w:rsidR="009B4688">
          <w:rPr>
            <w:noProof/>
            <w:webHidden/>
          </w:rPr>
          <w:fldChar w:fldCharType="separate"/>
        </w:r>
        <w:r w:rsidR="00D211B4">
          <w:rPr>
            <w:noProof/>
            <w:webHidden/>
          </w:rPr>
          <w:t>20</w:t>
        </w:r>
        <w:r w:rsidR="009B4688">
          <w:rPr>
            <w:noProof/>
            <w:webHidden/>
          </w:rPr>
          <w:fldChar w:fldCharType="end"/>
        </w:r>
      </w:hyperlink>
    </w:p>
    <w:p w14:paraId="20D300F5" w14:textId="31549873" w:rsidR="009B4688" w:rsidRDefault="00CD1AC5">
      <w:pPr>
        <w:pStyle w:val="Tabladeilustraciones"/>
        <w:tabs>
          <w:tab w:val="right" w:leader="dot" w:pos="8494"/>
        </w:tabs>
        <w:rPr>
          <w:rFonts w:asciiTheme="minorHAnsi" w:eastAsiaTheme="minorEastAsia" w:hAnsiTheme="minorHAnsi"/>
          <w:noProof/>
          <w:lang w:eastAsia="es-EC"/>
        </w:rPr>
      </w:pPr>
      <w:hyperlink w:anchor="_Toc58342120" w:history="1">
        <w:r w:rsidR="009B4688" w:rsidRPr="00063343">
          <w:rPr>
            <w:rStyle w:val="Hipervnculo"/>
            <w:b/>
            <w:bCs/>
            <w:i/>
            <w:iCs/>
            <w:noProof/>
          </w:rPr>
          <w:t xml:space="preserve"> </w:t>
        </w:r>
        <w:r w:rsidR="009B4688" w:rsidRPr="00063343">
          <w:rPr>
            <w:rStyle w:val="Hipervnculo"/>
            <w:b/>
            <w:bCs/>
            <w:iCs/>
            <w:noProof/>
          </w:rPr>
          <w:t>Fig.  14:</w:t>
        </w:r>
        <w:r w:rsidR="009B4688" w:rsidRPr="00063343">
          <w:rPr>
            <w:rStyle w:val="Hipervnculo"/>
            <w:iCs/>
            <w:noProof/>
          </w:rPr>
          <w:t xml:space="preserve"> Gráfico reportes estadísticos de publicaciones</w:t>
        </w:r>
        <w:r w:rsidR="009B4688">
          <w:rPr>
            <w:noProof/>
            <w:webHidden/>
          </w:rPr>
          <w:tab/>
        </w:r>
        <w:r w:rsidR="009B4688">
          <w:rPr>
            <w:noProof/>
            <w:webHidden/>
          </w:rPr>
          <w:fldChar w:fldCharType="begin"/>
        </w:r>
        <w:r w:rsidR="009B4688">
          <w:rPr>
            <w:noProof/>
            <w:webHidden/>
          </w:rPr>
          <w:instrText xml:space="preserve"> PAGEREF _Toc58342120 \h </w:instrText>
        </w:r>
        <w:r w:rsidR="009B4688">
          <w:rPr>
            <w:noProof/>
            <w:webHidden/>
          </w:rPr>
        </w:r>
        <w:r w:rsidR="009B4688">
          <w:rPr>
            <w:noProof/>
            <w:webHidden/>
          </w:rPr>
          <w:fldChar w:fldCharType="separate"/>
        </w:r>
        <w:r w:rsidR="00D211B4">
          <w:rPr>
            <w:noProof/>
            <w:webHidden/>
          </w:rPr>
          <w:t>21</w:t>
        </w:r>
        <w:r w:rsidR="009B4688">
          <w:rPr>
            <w:noProof/>
            <w:webHidden/>
          </w:rPr>
          <w:fldChar w:fldCharType="end"/>
        </w:r>
      </w:hyperlink>
    </w:p>
    <w:p w14:paraId="59D86D1A" w14:textId="1DD1CCAA" w:rsidR="009B4688" w:rsidRDefault="00CD1AC5">
      <w:pPr>
        <w:pStyle w:val="Tabladeilustraciones"/>
        <w:tabs>
          <w:tab w:val="right" w:leader="dot" w:pos="8494"/>
        </w:tabs>
        <w:rPr>
          <w:rFonts w:asciiTheme="minorHAnsi" w:eastAsiaTheme="minorEastAsia" w:hAnsiTheme="minorHAnsi"/>
          <w:noProof/>
          <w:lang w:eastAsia="es-EC"/>
        </w:rPr>
      </w:pPr>
      <w:hyperlink w:anchor="_Toc58342121" w:history="1">
        <w:r w:rsidR="009B4688" w:rsidRPr="00063343">
          <w:rPr>
            <w:rStyle w:val="Hipervnculo"/>
            <w:b/>
            <w:bCs/>
            <w:i/>
            <w:iCs/>
            <w:noProof/>
          </w:rPr>
          <w:t xml:space="preserve"> </w:t>
        </w:r>
        <w:r w:rsidR="009B4688" w:rsidRPr="00063343">
          <w:rPr>
            <w:rStyle w:val="Hipervnculo"/>
            <w:b/>
            <w:bCs/>
            <w:iCs/>
            <w:noProof/>
          </w:rPr>
          <w:t>Fig.  15:</w:t>
        </w:r>
        <w:r w:rsidR="009B4688" w:rsidRPr="00063343">
          <w:rPr>
            <w:rStyle w:val="Hipervnculo"/>
            <w:iCs/>
            <w:noProof/>
          </w:rPr>
          <w:t xml:space="preserve"> Página inicio de sesión secretaria, presidente AEESFOT y docente</w:t>
        </w:r>
        <w:r w:rsidR="009B4688">
          <w:rPr>
            <w:noProof/>
            <w:webHidden/>
          </w:rPr>
          <w:tab/>
        </w:r>
        <w:r w:rsidR="009B4688">
          <w:rPr>
            <w:noProof/>
            <w:webHidden/>
          </w:rPr>
          <w:fldChar w:fldCharType="begin"/>
        </w:r>
        <w:r w:rsidR="009B4688">
          <w:rPr>
            <w:noProof/>
            <w:webHidden/>
          </w:rPr>
          <w:instrText xml:space="preserve"> PAGEREF _Toc58342121 \h </w:instrText>
        </w:r>
        <w:r w:rsidR="009B4688">
          <w:rPr>
            <w:noProof/>
            <w:webHidden/>
          </w:rPr>
        </w:r>
        <w:r w:rsidR="009B4688">
          <w:rPr>
            <w:noProof/>
            <w:webHidden/>
          </w:rPr>
          <w:fldChar w:fldCharType="separate"/>
        </w:r>
        <w:r w:rsidR="00D211B4">
          <w:rPr>
            <w:noProof/>
            <w:webHidden/>
          </w:rPr>
          <w:t>22</w:t>
        </w:r>
        <w:r w:rsidR="009B4688">
          <w:rPr>
            <w:noProof/>
            <w:webHidden/>
          </w:rPr>
          <w:fldChar w:fldCharType="end"/>
        </w:r>
      </w:hyperlink>
    </w:p>
    <w:p w14:paraId="5EDE5DD4" w14:textId="52404F9E" w:rsidR="009B4688" w:rsidRDefault="00CD1AC5">
      <w:pPr>
        <w:pStyle w:val="Tabladeilustraciones"/>
        <w:tabs>
          <w:tab w:val="right" w:leader="dot" w:pos="8494"/>
        </w:tabs>
        <w:rPr>
          <w:rFonts w:asciiTheme="minorHAnsi" w:eastAsiaTheme="minorEastAsia" w:hAnsiTheme="minorHAnsi"/>
          <w:noProof/>
          <w:lang w:eastAsia="es-EC"/>
        </w:rPr>
      </w:pPr>
      <w:hyperlink w:anchor="_Toc58342122" w:history="1">
        <w:r w:rsidR="009B4688" w:rsidRPr="00063343">
          <w:rPr>
            <w:rStyle w:val="Hipervnculo"/>
            <w:b/>
            <w:bCs/>
            <w:i/>
            <w:iCs/>
            <w:noProof/>
          </w:rPr>
          <w:t xml:space="preserve"> </w:t>
        </w:r>
        <w:r w:rsidR="009B4688" w:rsidRPr="00063343">
          <w:rPr>
            <w:rStyle w:val="Hipervnculo"/>
            <w:b/>
            <w:bCs/>
            <w:iCs/>
            <w:noProof/>
          </w:rPr>
          <w:t>Fig.  16</w:t>
        </w:r>
        <w:r w:rsidR="009B4688" w:rsidRPr="00063343">
          <w:rPr>
            <w:rStyle w:val="Hipervnculo"/>
            <w:iCs/>
            <w:noProof/>
          </w:rPr>
          <w:t>: Módulos perfil secretaria</w:t>
        </w:r>
        <w:r w:rsidR="009B4688">
          <w:rPr>
            <w:noProof/>
            <w:webHidden/>
          </w:rPr>
          <w:tab/>
        </w:r>
        <w:r w:rsidR="009B4688">
          <w:rPr>
            <w:noProof/>
            <w:webHidden/>
          </w:rPr>
          <w:fldChar w:fldCharType="begin"/>
        </w:r>
        <w:r w:rsidR="009B4688">
          <w:rPr>
            <w:noProof/>
            <w:webHidden/>
          </w:rPr>
          <w:instrText xml:space="preserve"> PAGEREF _Toc58342122 \h </w:instrText>
        </w:r>
        <w:r w:rsidR="009B4688">
          <w:rPr>
            <w:noProof/>
            <w:webHidden/>
          </w:rPr>
        </w:r>
        <w:r w:rsidR="009B4688">
          <w:rPr>
            <w:noProof/>
            <w:webHidden/>
          </w:rPr>
          <w:fldChar w:fldCharType="separate"/>
        </w:r>
        <w:r w:rsidR="00D211B4">
          <w:rPr>
            <w:noProof/>
            <w:webHidden/>
          </w:rPr>
          <w:t>23</w:t>
        </w:r>
        <w:r w:rsidR="009B4688">
          <w:rPr>
            <w:noProof/>
            <w:webHidden/>
          </w:rPr>
          <w:fldChar w:fldCharType="end"/>
        </w:r>
      </w:hyperlink>
    </w:p>
    <w:p w14:paraId="13C270A0" w14:textId="7B9D73D8" w:rsidR="009B4688" w:rsidRDefault="00CD1AC5">
      <w:pPr>
        <w:pStyle w:val="Tabladeilustraciones"/>
        <w:tabs>
          <w:tab w:val="right" w:leader="dot" w:pos="8494"/>
        </w:tabs>
        <w:rPr>
          <w:rFonts w:asciiTheme="minorHAnsi" w:eastAsiaTheme="minorEastAsia" w:hAnsiTheme="minorHAnsi"/>
          <w:noProof/>
          <w:lang w:eastAsia="es-EC"/>
        </w:rPr>
      </w:pPr>
      <w:hyperlink w:anchor="_Toc58342123" w:history="1">
        <w:r w:rsidR="009B4688" w:rsidRPr="00063343">
          <w:rPr>
            <w:rStyle w:val="Hipervnculo"/>
            <w:b/>
            <w:bCs/>
            <w:i/>
            <w:iCs/>
            <w:noProof/>
          </w:rPr>
          <w:t xml:space="preserve"> </w:t>
        </w:r>
        <w:r w:rsidR="009B4688" w:rsidRPr="00063343">
          <w:rPr>
            <w:rStyle w:val="Hipervnculo"/>
            <w:b/>
            <w:bCs/>
            <w:iCs/>
            <w:noProof/>
          </w:rPr>
          <w:t>Fig.  17:</w:t>
        </w:r>
        <w:r w:rsidR="009B4688" w:rsidRPr="00063343">
          <w:rPr>
            <w:rStyle w:val="Hipervnculo"/>
            <w:iCs/>
            <w:noProof/>
          </w:rPr>
          <w:t xml:space="preserve"> Módulos perfil AEESFOT</w:t>
        </w:r>
        <w:r w:rsidR="009B4688">
          <w:rPr>
            <w:noProof/>
            <w:webHidden/>
          </w:rPr>
          <w:tab/>
        </w:r>
        <w:r w:rsidR="009B4688">
          <w:rPr>
            <w:noProof/>
            <w:webHidden/>
          </w:rPr>
          <w:fldChar w:fldCharType="begin"/>
        </w:r>
        <w:r w:rsidR="009B4688">
          <w:rPr>
            <w:noProof/>
            <w:webHidden/>
          </w:rPr>
          <w:instrText xml:space="preserve"> PAGEREF _Toc58342123 \h </w:instrText>
        </w:r>
        <w:r w:rsidR="009B4688">
          <w:rPr>
            <w:noProof/>
            <w:webHidden/>
          </w:rPr>
        </w:r>
        <w:r w:rsidR="009B4688">
          <w:rPr>
            <w:noProof/>
            <w:webHidden/>
          </w:rPr>
          <w:fldChar w:fldCharType="separate"/>
        </w:r>
        <w:r w:rsidR="00D211B4">
          <w:rPr>
            <w:noProof/>
            <w:webHidden/>
          </w:rPr>
          <w:t>23</w:t>
        </w:r>
        <w:r w:rsidR="009B4688">
          <w:rPr>
            <w:noProof/>
            <w:webHidden/>
          </w:rPr>
          <w:fldChar w:fldCharType="end"/>
        </w:r>
      </w:hyperlink>
    </w:p>
    <w:p w14:paraId="25675F1A" w14:textId="2DD79421" w:rsidR="009B4688" w:rsidRDefault="00CD1AC5">
      <w:pPr>
        <w:pStyle w:val="Tabladeilustraciones"/>
        <w:tabs>
          <w:tab w:val="right" w:leader="dot" w:pos="8494"/>
        </w:tabs>
        <w:rPr>
          <w:rFonts w:asciiTheme="minorHAnsi" w:eastAsiaTheme="minorEastAsia" w:hAnsiTheme="minorHAnsi"/>
          <w:noProof/>
          <w:lang w:eastAsia="es-EC"/>
        </w:rPr>
      </w:pPr>
      <w:hyperlink w:anchor="_Toc58342124" w:history="1">
        <w:r w:rsidR="009B4688" w:rsidRPr="00063343">
          <w:rPr>
            <w:rStyle w:val="Hipervnculo"/>
            <w:b/>
            <w:bCs/>
            <w:i/>
            <w:iCs/>
            <w:noProof/>
          </w:rPr>
          <w:t xml:space="preserve"> </w:t>
        </w:r>
        <w:r w:rsidR="009B4688" w:rsidRPr="00063343">
          <w:rPr>
            <w:rStyle w:val="Hipervnculo"/>
            <w:b/>
            <w:bCs/>
            <w:iCs/>
            <w:noProof/>
          </w:rPr>
          <w:t>Fig.  18:</w:t>
        </w:r>
        <w:r w:rsidR="009B4688" w:rsidRPr="00063343">
          <w:rPr>
            <w:rStyle w:val="Hipervnculo"/>
            <w:iCs/>
            <w:noProof/>
          </w:rPr>
          <w:t xml:space="preserve"> Módulos perfil docente</w:t>
        </w:r>
        <w:r w:rsidR="009B4688">
          <w:rPr>
            <w:noProof/>
            <w:webHidden/>
          </w:rPr>
          <w:tab/>
        </w:r>
        <w:r w:rsidR="009B4688">
          <w:rPr>
            <w:noProof/>
            <w:webHidden/>
          </w:rPr>
          <w:fldChar w:fldCharType="begin"/>
        </w:r>
        <w:r w:rsidR="009B4688">
          <w:rPr>
            <w:noProof/>
            <w:webHidden/>
          </w:rPr>
          <w:instrText xml:space="preserve"> PAGEREF _Toc58342124 \h </w:instrText>
        </w:r>
        <w:r w:rsidR="009B4688">
          <w:rPr>
            <w:noProof/>
            <w:webHidden/>
          </w:rPr>
        </w:r>
        <w:r w:rsidR="009B4688">
          <w:rPr>
            <w:noProof/>
            <w:webHidden/>
          </w:rPr>
          <w:fldChar w:fldCharType="separate"/>
        </w:r>
        <w:r w:rsidR="00D211B4">
          <w:rPr>
            <w:noProof/>
            <w:webHidden/>
          </w:rPr>
          <w:t>24</w:t>
        </w:r>
        <w:r w:rsidR="009B4688">
          <w:rPr>
            <w:noProof/>
            <w:webHidden/>
          </w:rPr>
          <w:fldChar w:fldCharType="end"/>
        </w:r>
      </w:hyperlink>
    </w:p>
    <w:p w14:paraId="09B82C09" w14:textId="6E5EA5FF" w:rsidR="009B4688" w:rsidRDefault="00CD1AC5">
      <w:pPr>
        <w:pStyle w:val="Tabladeilustraciones"/>
        <w:tabs>
          <w:tab w:val="right" w:leader="dot" w:pos="8494"/>
        </w:tabs>
        <w:rPr>
          <w:rFonts w:asciiTheme="minorHAnsi" w:eastAsiaTheme="minorEastAsia" w:hAnsiTheme="minorHAnsi"/>
          <w:noProof/>
          <w:lang w:eastAsia="es-EC"/>
        </w:rPr>
      </w:pPr>
      <w:hyperlink w:anchor="_Toc58342125" w:history="1">
        <w:r w:rsidR="009B4688" w:rsidRPr="00063343">
          <w:rPr>
            <w:rStyle w:val="Hipervnculo"/>
            <w:b/>
            <w:bCs/>
            <w:i/>
            <w:iCs/>
            <w:noProof/>
          </w:rPr>
          <w:t xml:space="preserve"> </w:t>
        </w:r>
        <w:r w:rsidR="009B4688" w:rsidRPr="00063343">
          <w:rPr>
            <w:rStyle w:val="Hipervnculo"/>
            <w:b/>
            <w:bCs/>
            <w:iCs/>
            <w:noProof/>
          </w:rPr>
          <w:t>Fig.  19:</w:t>
        </w:r>
        <w:r w:rsidR="009B4688" w:rsidRPr="00063343">
          <w:rPr>
            <w:rStyle w:val="Hipervnculo"/>
            <w:iCs/>
            <w:noProof/>
          </w:rPr>
          <w:t xml:space="preserve"> Formulario de publicación</w:t>
        </w:r>
        <w:r w:rsidR="009B4688">
          <w:rPr>
            <w:noProof/>
            <w:webHidden/>
          </w:rPr>
          <w:tab/>
        </w:r>
        <w:r w:rsidR="009B4688">
          <w:rPr>
            <w:noProof/>
            <w:webHidden/>
          </w:rPr>
          <w:fldChar w:fldCharType="begin"/>
        </w:r>
        <w:r w:rsidR="009B4688">
          <w:rPr>
            <w:noProof/>
            <w:webHidden/>
          </w:rPr>
          <w:instrText xml:space="preserve"> PAGEREF _Toc58342125 \h </w:instrText>
        </w:r>
        <w:r w:rsidR="009B4688">
          <w:rPr>
            <w:noProof/>
            <w:webHidden/>
          </w:rPr>
        </w:r>
        <w:r w:rsidR="009B4688">
          <w:rPr>
            <w:noProof/>
            <w:webHidden/>
          </w:rPr>
          <w:fldChar w:fldCharType="separate"/>
        </w:r>
        <w:r w:rsidR="00D211B4">
          <w:rPr>
            <w:noProof/>
            <w:webHidden/>
          </w:rPr>
          <w:t>24</w:t>
        </w:r>
        <w:r w:rsidR="009B4688">
          <w:rPr>
            <w:noProof/>
            <w:webHidden/>
          </w:rPr>
          <w:fldChar w:fldCharType="end"/>
        </w:r>
      </w:hyperlink>
    </w:p>
    <w:p w14:paraId="797E0299" w14:textId="14C0D911" w:rsidR="009B4688" w:rsidRDefault="00CD1AC5">
      <w:pPr>
        <w:pStyle w:val="Tabladeilustraciones"/>
        <w:tabs>
          <w:tab w:val="right" w:leader="dot" w:pos="8494"/>
        </w:tabs>
        <w:rPr>
          <w:rFonts w:asciiTheme="minorHAnsi" w:eastAsiaTheme="minorEastAsia" w:hAnsiTheme="minorHAnsi"/>
          <w:noProof/>
          <w:lang w:eastAsia="es-EC"/>
        </w:rPr>
      </w:pPr>
      <w:hyperlink w:anchor="_Toc58342126" w:history="1">
        <w:r w:rsidR="009B4688" w:rsidRPr="00063343">
          <w:rPr>
            <w:rStyle w:val="Hipervnculo"/>
            <w:b/>
            <w:bCs/>
            <w:i/>
            <w:iCs/>
            <w:noProof/>
          </w:rPr>
          <w:t xml:space="preserve"> </w:t>
        </w:r>
        <w:r w:rsidR="009B4688" w:rsidRPr="00063343">
          <w:rPr>
            <w:rStyle w:val="Hipervnculo"/>
            <w:b/>
            <w:bCs/>
            <w:iCs/>
            <w:noProof/>
          </w:rPr>
          <w:t>Fig.  20:</w:t>
        </w:r>
        <w:r w:rsidR="009B4688" w:rsidRPr="00063343">
          <w:rPr>
            <w:rStyle w:val="Hipervnculo"/>
            <w:iCs/>
            <w:noProof/>
          </w:rPr>
          <w:t xml:space="preserve"> Notificación de aprobación de noticias y eventos</w:t>
        </w:r>
        <w:r w:rsidR="009B4688">
          <w:rPr>
            <w:noProof/>
            <w:webHidden/>
          </w:rPr>
          <w:tab/>
        </w:r>
        <w:r w:rsidR="009B4688">
          <w:rPr>
            <w:noProof/>
            <w:webHidden/>
          </w:rPr>
          <w:fldChar w:fldCharType="begin"/>
        </w:r>
        <w:r w:rsidR="009B4688">
          <w:rPr>
            <w:noProof/>
            <w:webHidden/>
          </w:rPr>
          <w:instrText xml:space="preserve"> PAGEREF _Toc58342126 \h </w:instrText>
        </w:r>
        <w:r w:rsidR="009B4688">
          <w:rPr>
            <w:noProof/>
            <w:webHidden/>
          </w:rPr>
        </w:r>
        <w:r w:rsidR="009B4688">
          <w:rPr>
            <w:noProof/>
            <w:webHidden/>
          </w:rPr>
          <w:fldChar w:fldCharType="separate"/>
        </w:r>
        <w:r w:rsidR="00D211B4">
          <w:rPr>
            <w:noProof/>
            <w:webHidden/>
          </w:rPr>
          <w:t>25</w:t>
        </w:r>
        <w:r w:rsidR="009B4688">
          <w:rPr>
            <w:noProof/>
            <w:webHidden/>
          </w:rPr>
          <w:fldChar w:fldCharType="end"/>
        </w:r>
      </w:hyperlink>
    </w:p>
    <w:p w14:paraId="7236A3A9" w14:textId="40D6B8E6" w:rsidR="009B4688" w:rsidRDefault="00CD1AC5">
      <w:pPr>
        <w:pStyle w:val="Tabladeilustraciones"/>
        <w:tabs>
          <w:tab w:val="right" w:leader="dot" w:pos="8494"/>
        </w:tabs>
        <w:rPr>
          <w:rFonts w:asciiTheme="minorHAnsi" w:eastAsiaTheme="minorEastAsia" w:hAnsiTheme="minorHAnsi"/>
          <w:noProof/>
          <w:lang w:eastAsia="es-EC"/>
        </w:rPr>
      </w:pPr>
      <w:hyperlink w:anchor="_Toc58342127" w:history="1">
        <w:r w:rsidR="009B4688" w:rsidRPr="00063343">
          <w:rPr>
            <w:rStyle w:val="Hipervnculo"/>
            <w:b/>
            <w:bCs/>
            <w:i/>
            <w:iCs/>
            <w:noProof/>
          </w:rPr>
          <w:t xml:space="preserve"> </w:t>
        </w:r>
        <w:r w:rsidR="009B4688" w:rsidRPr="00063343">
          <w:rPr>
            <w:rStyle w:val="Hipervnculo"/>
            <w:b/>
            <w:bCs/>
            <w:iCs/>
            <w:noProof/>
          </w:rPr>
          <w:t>Fig.  21:</w:t>
        </w:r>
        <w:r w:rsidR="009B4688" w:rsidRPr="00063343">
          <w:rPr>
            <w:rStyle w:val="Hipervnculo"/>
            <w:iCs/>
            <w:noProof/>
          </w:rPr>
          <w:t xml:space="preserve"> Creación de grupos de usuarios</w:t>
        </w:r>
        <w:r w:rsidR="009B4688">
          <w:rPr>
            <w:noProof/>
            <w:webHidden/>
          </w:rPr>
          <w:tab/>
        </w:r>
        <w:r w:rsidR="009B4688">
          <w:rPr>
            <w:noProof/>
            <w:webHidden/>
          </w:rPr>
          <w:fldChar w:fldCharType="begin"/>
        </w:r>
        <w:r w:rsidR="009B4688">
          <w:rPr>
            <w:noProof/>
            <w:webHidden/>
          </w:rPr>
          <w:instrText xml:space="preserve"> PAGEREF _Toc58342127 \h </w:instrText>
        </w:r>
        <w:r w:rsidR="009B4688">
          <w:rPr>
            <w:noProof/>
            <w:webHidden/>
          </w:rPr>
        </w:r>
        <w:r w:rsidR="009B4688">
          <w:rPr>
            <w:noProof/>
            <w:webHidden/>
          </w:rPr>
          <w:fldChar w:fldCharType="separate"/>
        </w:r>
        <w:r w:rsidR="00D211B4">
          <w:rPr>
            <w:noProof/>
            <w:webHidden/>
          </w:rPr>
          <w:t>25</w:t>
        </w:r>
        <w:r w:rsidR="009B4688">
          <w:rPr>
            <w:noProof/>
            <w:webHidden/>
          </w:rPr>
          <w:fldChar w:fldCharType="end"/>
        </w:r>
      </w:hyperlink>
    </w:p>
    <w:p w14:paraId="353182CE" w14:textId="764D9AA9" w:rsidR="009B4688" w:rsidRDefault="00CD1AC5">
      <w:pPr>
        <w:pStyle w:val="Tabladeilustraciones"/>
        <w:tabs>
          <w:tab w:val="right" w:leader="dot" w:pos="8494"/>
        </w:tabs>
        <w:rPr>
          <w:rFonts w:asciiTheme="minorHAnsi" w:eastAsiaTheme="minorEastAsia" w:hAnsiTheme="minorHAnsi"/>
          <w:noProof/>
          <w:lang w:eastAsia="es-EC"/>
        </w:rPr>
      </w:pPr>
      <w:hyperlink w:anchor="_Toc58342128" w:history="1">
        <w:r w:rsidR="009B4688" w:rsidRPr="00063343">
          <w:rPr>
            <w:rStyle w:val="Hipervnculo"/>
            <w:b/>
            <w:bCs/>
            <w:i/>
            <w:iCs/>
            <w:noProof/>
          </w:rPr>
          <w:t xml:space="preserve"> </w:t>
        </w:r>
        <w:r w:rsidR="009B4688" w:rsidRPr="00063343">
          <w:rPr>
            <w:rStyle w:val="Hipervnculo"/>
            <w:b/>
            <w:bCs/>
            <w:iCs/>
            <w:noProof/>
          </w:rPr>
          <w:t>Fig.  22</w:t>
        </w:r>
        <w:r w:rsidR="009B4688" w:rsidRPr="00063343">
          <w:rPr>
            <w:rStyle w:val="Hipervnculo"/>
            <w:iCs/>
            <w:noProof/>
          </w:rPr>
          <w:t>: Gráfico de reportes estadísticos de usuarios</w:t>
        </w:r>
        <w:r w:rsidR="009B4688">
          <w:rPr>
            <w:noProof/>
            <w:webHidden/>
          </w:rPr>
          <w:tab/>
        </w:r>
        <w:r w:rsidR="009B4688">
          <w:rPr>
            <w:noProof/>
            <w:webHidden/>
          </w:rPr>
          <w:fldChar w:fldCharType="begin"/>
        </w:r>
        <w:r w:rsidR="009B4688">
          <w:rPr>
            <w:noProof/>
            <w:webHidden/>
          </w:rPr>
          <w:instrText xml:space="preserve"> PAGEREF _Toc58342128 \h </w:instrText>
        </w:r>
        <w:r w:rsidR="009B4688">
          <w:rPr>
            <w:noProof/>
            <w:webHidden/>
          </w:rPr>
        </w:r>
        <w:r w:rsidR="009B4688">
          <w:rPr>
            <w:noProof/>
            <w:webHidden/>
          </w:rPr>
          <w:fldChar w:fldCharType="separate"/>
        </w:r>
        <w:r w:rsidR="00D211B4">
          <w:rPr>
            <w:noProof/>
            <w:webHidden/>
          </w:rPr>
          <w:t>26</w:t>
        </w:r>
        <w:r w:rsidR="009B4688">
          <w:rPr>
            <w:noProof/>
            <w:webHidden/>
          </w:rPr>
          <w:fldChar w:fldCharType="end"/>
        </w:r>
      </w:hyperlink>
    </w:p>
    <w:p w14:paraId="4773EEC7" w14:textId="3CD2103D" w:rsidR="009B4688" w:rsidRDefault="00CD1AC5">
      <w:pPr>
        <w:pStyle w:val="Tabladeilustraciones"/>
        <w:tabs>
          <w:tab w:val="right" w:leader="dot" w:pos="8494"/>
        </w:tabs>
        <w:rPr>
          <w:rFonts w:asciiTheme="minorHAnsi" w:eastAsiaTheme="minorEastAsia" w:hAnsiTheme="minorHAnsi"/>
          <w:noProof/>
          <w:lang w:eastAsia="es-EC"/>
        </w:rPr>
      </w:pPr>
      <w:hyperlink w:anchor="_Toc58342129" w:history="1">
        <w:r w:rsidR="009B4688" w:rsidRPr="00063343">
          <w:rPr>
            <w:rStyle w:val="Hipervnculo"/>
            <w:b/>
            <w:bCs/>
            <w:i/>
            <w:iCs/>
            <w:noProof/>
          </w:rPr>
          <w:t xml:space="preserve"> </w:t>
        </w:r>
        <w:r w:rsidR="009B4688" w:rsidRPr="00063343">
          <w:rPr>
            <w:rStyle w:val="Hipervnculo"/>
            <w:b/>
            <w:bCs/>
            <w:iCs/>
            <w:noProof/>
          </w:rPr>
          <w:t>Fig.  23:</w:t>
        </w:r>
        <w:r w:rsidR="009B4688" w:rsidRPr="00063343">
          <w:rPr>
            <w:rStyle w:val="Hipervnculo"/>
            <w:iCs/>
            <w:noProof/>
          </w:rPr>
          <w:t xml:space="preserve"> Aprobar o denegar una publicación</w:t>
        </w:r>
        <w:r w:rsidR="009B4688">
          <w:rPr>
            <w:noProof/>
            <w:webHidden/>
          </w:rPr>
          <w:tab/>
        </w:r>
        <w:r w:rsidR="009B4688">
          <w:rPr>
            <w:noProof/>
            <w:webHidden/>
          </w:rPr>
          <w:fldChar w:fldCharType="begin"/>
        </w:r>
        <w:r w:rsidR="009B4688">
          <w:rPr>
            <w:noProof/>
            <w:webHidden/>
          </w:rPr>
          <w:instrText xml:space="preserve"> PAGEREF _Toc58342129 \h </w:instrText>
        </w:r>
        <w:r w:rsidR="009B4688">
          <w:rPr>
            <w:noProof/>
            <w:webHidden/>
          </w:rPr>
        </w:r>
        <w:r w:rsidR="009B4688">
          <w:rPr>
            <w:noProof/>
            <w:webHidden/>
          </w:rPr>
          <w:fldChar w:fldCharType="separate"/>
        </w:r>
        <w:r w:rsidR="00D211B4">
          <w:rPr>
            <w:noProof/>
            <w:webHidden/>
          </w:rPr>
          <w:t>26</w:t>
        </w:r>
        <w:r w:rsidR="009B4688">
          <w:rPr>
            <w:noProof/>
            <w:webHidden/>
          </w:rPr>
          <w:fldChar w:fldCharType="end"/>
        </w:r>
      </w:hyperlink>
    </w:p>
    <w:p w14:paraId="459C2F3F" w14:textId="75218B23" w:rsidR="009B4688" w:rsidRDefault="00CD1AC5">
      <w:pPr>
        <w:pStyle w:val="Tabladeilustraciones"/>
        <w:tabs>
          <w:tab w:val="right" w:leader="dot" w:pos="8494"/>
        </w:tabs>
        <w:rPr>
          <w:rFonts w:asciiTheme="minorHAnsi" w:eastAsiaTheme="minorEastAsia" w:hAnsiTheme="minorHAnsi"/>
          <w:noProof/>
          <w:lang w:eastAsia="es-EC"/>
        </w:rPr>
      </w:pPr>
      <w:r>
        <w:fldChar w:fldCharType="begin"/>
      </w:r>
      <w:r>
        <w:instrText xml:space="preserve"> HYPERLINK \l "_Toc58342130" </w:instrText>
      </w:r>
      <w:r>
        <w:fldChar w:fldCharType="separate"/>
      </w:r>
      <w:r w:rsidR="009B4688" w:rsidRPr="00063343">
        <w:rPr>
          <w:rStyle w:val="Hipervnculo"/>
          <w:b/>
          <w:bCs/>
          <w:iCs/>
          <w:noProof/>
        </w:rPr>
        <w:t xml:space="preserve"> Fig.  24:</w:t>
      </w:r>
      <w:r w:rsidR="009B4688" w:rsidRPr="00063343">
        <w:rPr>
          <w:rStyle w:val="Hipervnculo"/>
          <w:iCs/>
          <w:noProof/>
        </w:rPr>
        <w:t xml:space="preserve"> Inicio de sesión invitado y estudiante dentro de la </w:t>
      </w:r>
      <w:del w:id="88" w:author="Daniel Casagallo" w:date="2020-12-21T18:44:00Z">
        <w:r w:rsidR="009B4688" w:rsidRPr="00063343" w:rsidDel="0096106E">
          <w:rPr>
            <w:rStyle w:val="Hipervnculo"/>
            <w:iCs/>
            <w:noProof/>
          </w:rPr>
          <w:delText>Aplicación</w:delText>
        </w:r>
      </w:del>
      <w:ins w:id="89" w:author="Daniel Casagallo" w:date="2020-12-21T18:44:00Z">
        <w:r w:rsidR="0096106E">
          <w:rPr>
            <w:rStyle w:val="Hipervnculo"/>
            <w:iCs/>
            <w:noProof/>
          </w:rPr>
          <w:t>Aplicación</w:t>
        </w:r>
      </w:ins>
      <w:r w:rsidR="009B4688" w:rsidRPr="00063343">
        <w:rPr>
          <w:rStyle w:val="Hipervnculo"/>
          <w:iCs/>
          <w:noProof/>
        </w:rPr>
        <w:t xml:space="preserve"> </w:t>
      </w:r>
      <w:del w:id="90" w:author="Daniel Casagallo" w:date="2020-12-21T18:45:00Z">
        <w:r w:rsidR="009B4688" w:rsidRPr="00063343" w:rsidDel="0096106E">
          <w:rPr>
            <w:rStyle w:val="Hipervnculo"/>
            <w:iCs/>
            <w:noProof/>
          </w:rPr>
          <w:delText>Móvil</w:delText>
        </w:r>
      </w:del>
      <w:ins w:id="91" w:author="Daniel Casagallo" w:date="2020-12-21T18:45:00Z">
        <w:r w:rsidR="0096106E">
          <w:rPr>
            <w:rStyle w:val="Hipervnculo"/>
            <w:iCs/>
            <w:noProof/>
          </w:rPr>
          <w:t>Móvil</w:t>
        </w:r>
      </w:ins>
      <w:r w:rsidR="009B4688">
        <w:rPr>
          <w:noProof/>
          <w:webHidden/>
        </w:rPr>
        <w:tab/>
      </w:r>
      <w:r w:rsidR="009B4688">
        <w:rPr>
          <w:noProof/>
          <w:webHidden/>
        </w:rPr>
        <w:fldChar w:fldCharType="begin"/>
      </w:r>
      <w:r w:rsidR="009B4688">
        <w:rPr>
          <w:noProof/>
          <w:webHidden/>
        </w:rPr>
        <w:instrText xml:space="preserve"> PAGEREF _Toc58342130 \h </w:instrText>
      </w:r>
      <w:r w:rsidR="009B4688">
        <w:rPr>
          <w:noProof/>
          <w:webHidden/>
        </w:rPr>
      </w:r>
      <w:r w:rsidR="009B4688">
        <w:rPr>
          <w:noProof/>
          <w:webHidden/>
        </w:rPr>
        <w:fldChar w:fldCharType="separate"/>
      </w:r>
      <w:r w:rsidR="00D211B4">
        <w:rPr>
          <w:noProof/>
          <w:webHidden/>
        </w:rPr>
        <w:t>27</w:t>
      </w:r>
      <w:r w:rsidR="009B4688">
        <w:rPr>
          <w:noProof/>
          <w:webHidden/>
        </w:rPr>
        <w:fldChar w:fldCharType="end"/>
      </w:r>
      <w:r>
        <w:rPr>
          <w:noProof/>
        </w:rPr>
        <w:fldChar w:fldCharType="end"/>
      </w:r>
    </w:p>
    <w:p w14:paraId="13CD4D65" w14:textId="0959775E" w:rsidR="009B4688" w:rsidRDefault="00CD1AC5">
      <w:pPr>
        <w:pStyle w:val="Tabladeilustraciones"/>
        <w:tabs>
          <w:tab w:val="right" w:leader="dot" w:pos="8494"/>
        </w:tabs>
        <w:rPr>
          <w:rFonts w:asciiTheme="minorHAnsi" w:eastAsiaTheme="minorEastAsia" w:hAnsiTheme="minorHAnsi"/>
          <w:noProof/>
          <w:lang w:eastAsia="es-EC"/>
        </w:rPr>
      </w:pPr>
      <w:hyperlink w:anchor="_Toc58342131" w:history="1">
        <w:r w:rsidR="009B4688" w:rsidRPr="00063343">
          <w:rPr>
            <w:rStyle w:val="Hipervnculo"/>
            <w:b/>
            <w:bCs/>
            <w:i/>
            <w:iCs/>
            <w:noProof/>
          </w:rPr>
          <w:t xml:space="preserve"> </w:t>
        </w:r>
        <w:r w:rsidR="009B4688" w:rsidRPr="00063343">
          <w:rPr>
            <w:rStyle w:val="Hipervnculo"/>
            <w:b/>
            <w:bCs/>
            <w:iCs/>
            <w:noProof/>
          </w:rPr>
          <w:t>Fig.  25:</w:t>
        </w:r>
        <w:r w:rsidR="009B4688" w:rsidRPr="00063343">
          <w:rPr>
            <w:rStyle w:val="Hipervnculo"/>
            <w:iCs/>
            <w:noProof/>
          </w:rPr>
          <w:t xml:space="preserve"> Visualización de publicaciones</w:t>
        </w:r>
        <w:r w:rsidR="009B4688">
          <w:rPr>
            <w:noProof/>
            <w:webHidden/>
          </w:rPr>
          <w:tab/>
        </w:r>
        <w:r w:rsidR="009B4688">
          <w:rPr>
            <w:noProof/>
            <w:webHidden/>
          </w:rPr>
          <w:fldChar w:fldCharType="begin"/>
        </w:r>
        <w:r w:rsidR="009B4688">
          <w:rPr>
            <w:noProof/>
            <w:webHidden/>
          </w:rPr>
          <w:instrText xml:space="preserve"> PAGEREF _Toc58342131 \h </w:instrText>
        </w:r>
        <w:r w:rsidR="009B4688">
          <w:rPr>
            <w:noProof/>
            <w:webHidden/>
          </w:rPr>
        </w:r>
        <w:r w:rsidR="009B4688">
          <w:rPr>
            <w:noProof/>
            <w:webHidden/>
          </w:rPr>
          <w:fldChar w:fldCharType="separate"/>
        </w:r>
        <w:r w:rsidR="00D211B4">
          <w:rPr>
            <w:noProof/>
            <w:webHidden/>
          </w:rPr>
          <w:t>28</w:t>
        </w:r>
        <w:r w:rsidR="009B4688">
          <w:rPr>
            <w:noProof/>
            <w:webHidden/>
          </w:rPr>
          <w:fldChar w:fldCharType="end"/>
        </w:r>
      </w:hyperlink>
    </w:p>
    <w:p w14:paraId="461ED66F" w14:textId="03E497C6" w:rsidR="009B4688" w:rsidRDefault="00CD1AC5">
      <w:pPr>
        <w:pStyle w:val="Tabladeilustraciones"/>
        <w:tabs>
          <w:tab w:val="right" w:leader="dot" w:pos="8494"/>
        </w:tabs>
        <w:rPr>
          <w:rFonts w:asciiTheme="minorHAnsi" w:eastAsiaTheme="minorEastAsia" w:hAnsiTheme="minorHAnsi"/>
          <w:noProof/>
          <w:lang w:eastAsia="es-EC"/>
        </w:rPr>
      </w:pPr>
      <w:hyperlink w:anchor="_Toc58342132" w:history="1">
        <w:r w:rsidR="009B4688" w:rsidRPr="00063343">
          <w:rPr>
            <w:rStyle w:val="Hipervnculo"/>
            <w:b/>
            <w:bCs/>
            <w:i/>
            <w:iCs/>
            <w:noProof/>
          </w:rPr>
          <w:t xml:space="preserve"> </w:t>
        </w:r>
        <w:r w:rsidR="009B4688" w:rsidRPr="00063343">
          <w:rPr>
            <w:rStyle w:val="Hipervnculo"/>
            <w:b/>
            <w:bCs/>
            <w:iCs/>
            <w:noProof/>
          </w:rPr>
          <w:t>Fig.  26:</w:t>
        </w:r>
        <w:r w:rsidR="009B4688" w:rsidRPr="00063343">
          <w:rPr>
            <w:rStyle w:val="Hipervnculo"/>
            <w:iCs/>
            <w:noProof/>
          </w:rPr>
          <w:t xml:space="preserve"> Pagina informativa de la ESFOT</w:t>
        </w:r>
        <w:r w:rsidR="009B4688">
          <w:rPr>
            <w:noProof/>
            <w:webHidden/>
          </w:rPr>
          <w:tab/>
        </w:r>
        <w:r w:rsidR="009B4688">
          <w:rPr>
            <w:noProof/>
            <w:webHidden/>
          </w:rPr>
          <w:fldChar w:fldCharType="begin"/>
        </w:r>
        <w:r w:rsidR="009B4688">
          <w:rPr>
            <w:noProof/>
            <w:webHidden/>
          </w:rPr>
          <w:instrText xml:space="preserve"> PAGEREF _Toc58342132 \h </w:instrText>
        </w:r>
        <w:r w:rsidR="009B4688">
          <w:rPr>
            <w:noProof/>
            <w:webHidden/>
          </w:rPr>
        </w:r>
        <w:r w:rsidR="009B4688">
          <w:rPr>
            <w:noProof/>
            <w:webHidden/>
          </w:rPr>
          <w:fldChar w:fldCharType="separate"/>
        </w:r>
        <w:r w:rsidR="00D211B4">
          <w:rPr>
            <w:noProof/>
            <w:webHidden/>
          </w:rPr>
          <w:t>28</w:t>
        </w:r>
        <w:r w:rsidR="009B4688">
          <w:rPr>
            <w:noProof/>
            <w:webHidden/>
          </w:rPr>
          <w:fldChar w:fldCharType="end"/>
        </w:r>
      </w:hyperlink>
    </w:p>
    <w:p w14:paraId="281549C0" w14:textId="7E84B9D0" w:rsidR="009B4688" w:rsidRDefault="00CD1AC5">
      <w:pPr>
        <w:pStyle w:val="Tabladeilustraciones"/>
        <w:tabs>
          <w:tab w:val="right" w:leader="dot" w:pos="8494"/>
        </w:tabs>
        <w:rPr>
          <w:rFonts w:asciiTheme="minorHAnsi" w:eastAsiaTheme="minorEastAsia" w:hAnsiTheme="minorHAnsi"/>
          <w:noProof/>
          <w:lang w:eastAsia="es-EC"/>
        </w:rPr>
      </w:pPr>
      <w:hyperlink w:anchor="_Toc58342133" w:history="1">
        <w:r w:rsidR="009B4688" w:rsidRPr="00063343">
          <w:rPr>
            <w:rStyle w:val="Hipervnculo"/>
            <w:b/>
            <w:bCs/>
            <w:iCs/>
            <w:noProof/>
          </w:rPr>
          <w:t xml:space="preserve"> Fig.  27:</w:t>
        </w:r>
        <w:r w:rsidR="009B4688" w:rsidRPr="00063343">
          <w:rPr>
            <w:rStyle w:val="Hipervnculo"/>
            <w:iCs/>
            <w:noProof/>
          </w:rPr>
          <w:t xml:space="preserve"> Formulario para la creación de una publicación</w:t>
        </w:r>
        <w:r w:rsidR="009B4688">
          <w:rPr>
            <w:noProof/>
            <w:webHidden/>
          </w:rPr>
          <w:tab/>
        </w:r>
        <w:r w:rsidR="009B4688">
          <w:rPr>
            <w:noProof/>
            <w:webHidden/>
          </w:rPr>
          <w:fldChar w:fldCharType="begin"/>
        </w:r>
        <w:r w:rsidR="009B4688">
          <w:rPr>
            <w:noProof/>
            <w:webHidden/>
          </w:rPr>
          <w:instrText xml:space="preserve"> PAGEREF _Toc58342133 \h </w:instrText>
        </w:r>
        <w:r w:rsidR="009B4688">
          <w:rPr>
            <w:noProof/>
            <w:webHidden/>
          </w:rPr>
        </w:r>
        <w:r w:rsidR="009B4688">
          <w:rPr>
            <w:noProof/>
            <w:webHidden/>
          </w:rPr>
          <w:fldChar w:fldCharType="separate"/>
        </w:r>
        <w:r w:rsidR="00D211B4">
          <w:rPr>
            <w:noProof/>
            <w:webHidden/>
          </w:rPr>
          <w:t>29</w:t>
        </w:r>
        <w:r w:rsidR="009B4688">
          <w:rPr>
            <w:noProof/>
            <w:webHidden/>
          </w:rPr>
          <w:fldChar w:fldCharType="end"/>
        </w:r>
      </w:hyperlink>
    </w:p>
    <w:p w14:paraId="53BB1407" w14:textId="2884C3DC" w:rsidR="009B4688" w:rsidRDefault="00CD1AC5">
      <w:pPr>
        <w:pStyle w:val="Tabladeilustraciones"/>
        <w:tabs>
          <w:tab w:val="right" w:leader="dot" w:pos="8494"/>
        </w:tabs>
        <w:rPr>
          <w:rFonts w:asciiTheme="minorHAnsi" w:eastAsiaTheme="minorEastAsia" w:hAnsiTheme="minorHAnsi"/>
          <w:noProof/>
          <w:lang w:eastAsia="es-EC"/>
        </w:rPr>
      </w:pPr>
      <w:hyperlink w:anchor="_Toc58342134" w:history="1">
        <w:r w:rsidR="009B4688" w:rsidRPr="00063343">
          <w:rPr>
            <w:rStyle w:val="Hipervnculo"/>
            <w:b/>
            <w:bCs/>
            <w:i/>
            <w:iCs/>
            <w:noProof/>
          </w:rPr>
          <w:t xml:space="preserve"> </w:t>
        </w:r>
        <w:r w:rsidR="009B4688" w:rsidRPr="00063343">
          <w:rPr>
            <w:rStyle w:val="Hipervnculo"/>
            <w:b/>
            <w:bCs/>
            <w:iCs/>
            <w:noProof/>
          </w:rPr>
          <w:t>Fig.  28:</w:t>
        </w:r>
        <w:r w:rsidR="009B4688" w:rsidRPr="00063343">
          <w:rPr>
            <w:rStyle w:val="Hipervnculo"/>
            <w:iCs/>
            <w:noProof/>
          </w:rPr>
          <w:t xml:space="preserve"> Visualización de notificaciones</w:t>
        </w:r>
        <w:r w:rsidR="009B4688">
          <w:rPr>
            <w:noProof/>
            <w:webHidden/>
          </w:rPr>
          <w:tab/>
        </w:r>
        <w:r w:rsidR="009B4688">
          <w:rPr>
            <w:noProof/>
            <w:webHidden/>
          </w:rPr>
          <w:fldChar w:fldCharType="begin"/>
        </w:r>
        <w:r w:rsidR="009B4688">
          <w:rPr>
            <w:noProof/>
            <w:webHidden/>
          </w:rPr>
          <w:instrText xml:space="preserve"> PAGEREF _Toc58342134 \h </w:instrText>
        </w:r>
        <w:r w:rsidR="009B4688">
          <w:rPr>
            <w:noProof/>
            <w:webHidden/>
          </w:rPr>
        </w:r>
        <w:r w:rsidR="009B4688">
          <w:rPr>
            <w:noProof/>
            <w:webHidden/>
          </w:rPr>
          <w:fldChar w:fldCharType="separate"/>
        </w:r>
        <w:r w:rsidR="00D211B4">
          <w:rPr>
            <w:noProof/>
            <w:webHidden/>
          </w:rPr>
          <w:t>30</w:t>
        </w:r>
        <w:r w:rsidR="009B4688">
          <w:rPr>
            <w:noProof/>
            <w:webHidden/>
          </w:rPr>
          <w:fldChar w:fldCharType="end"/>
        </w:r>
      </w:hyperlink>
    </w:p>
    <w:p w14:paraId="4AFC431C" w14:textId="456FE6C1" w:rsidR="009B4688" w:rsidRDefault="00CD1AC5">
      <w:pPr>
        <w:pStyle w:val="Tabladeilustraciones"/>
        <w:tabs>
          <w:tab w:val="right" w:leader="dot" w:pos="8494"/>
        </w:tabs>
        <w:rPr>
          <w:rFonts w:asciiTheme="minorHAnsi" w:eastAsiaTheme="minorEastAsia" w:hAnsiTheme="minorHAnsi"/>
          <w:noProof/>
          <w:lang w:eastAsia="es-EC"/>
        </w:rPr>
      </w:pPr>
      <w:hyperlink w:anchor="_Toc58342135" w:history="1">
        <w:r w:rsidR="009B4688" w:rsidRPr="00063343">
          <w:rPr>
            <w:rStyle w:val="Hipervnculo"/>
            <w:b/>
            <w:bCs/>
            <w:noProof/>
          </w:rPr>
          <w:t>Fig.  29:</w:t>
        </w:r>
        <w:r w:rsidR="009B4688" w:rsidRPr="00063343">
          <w:rPr>
            <w:rStyle w:val="Hipervnculo"/>
            <w:noProof/>
          </w:rPr>
          <w:t xml:space="preserve"> Visualización de Emergencias</w:t>
        </w:r>
        <w:r w:rsidR="009B4688">
          <w:rPr>
            <w:noProof/>
            <w:webHidden/>
          </w:rPr>
          <w:tab/>
        </w:r>
        <w:r w:rsidR="009B4688">
          <w:rPr>
            <w:noProof/>
            <w:webHidden/>
          </w:rPr>
          <w:fldChar w:fldCharType="begin"/>
        </w:r>
        <w:r w:rsidR="009B4688">
          <w:rPr>
            <w:noProof/>
            <w:webHidden/>
          </w:rPr>
          <w:instrText xml:space="preserve"> PAGEREF _Toc58342135 \h </w:instrText>
        </w:r>
        <w:r w:rsidR="009B4688">
          <w:rPr>
            <w:noProof/>
            <w:webHidden/>
          </w:rPr>
        </w:r>
        <w:r w:rsidR="009B4688">
          <w:rPr>
            <w:noProof/>
            <w:webHidden/>
          </w:rPr>
          <w:fldChar w:fldCharType="separate"/>
        </w:r>
        <w:r w:rsidR="00D211B4">
          <w:rPr>
            <w:noProof/>
            <w:webHidden/>
          </w:rPr>
          <w:t>30</w:t>
        </w:r>
        <w:r w:rsidR="009B4688">
          <w:rPr>
            <w:noProof/>
            <w:webHidden/>
          </w:rPr>
          <w:fldChar w:fldCharType="end"/>
        </w:r>
      </w:hyperlink>
    </w:p>
    <w:p w14:paraId="4AA75898" w14:textId="22E3AA37" w:rsidR="009B4688" w:rsidRDefault="00CD1AC5">
      <w:pPr>
        <w:pStyle w:val="Tabladeilustraciones"/>
        <w:tabs>
          <w:tab w:val="right" w:leader="dot" w:pos="8494"/>
        </w:tabs>
        <w:rPr>
          <w:rFonts w:asciiTheme="minorHAnsi" w:eastAsiaTheme="minorEastAsia" w:hAnsiTheme="minorHAnsi"/>
          <w:noProof/>
          <w:lang w:eastAsia="es-EC"/>
        </w:rPr>
      </w:pPr>
      <w:r>
        <w:fldChar w:fldCharType="begin"/>
      </w:r>
      <w:r>
        <w:instrText xml:space="preserve"> HYPERLINK \l "_Toc58342136" </w:instrText>
      </w:r>
      <w:r>
        <w:fldChar w:fldCharType="separate"/>
      </w:r>
      <w:r w:rsidR="009B4688" w:rsidRPr="00063343">
        <w:rPr>
          <w:rStyle w:val="Hipervnculo"/>
          <w:b/>
          <w:bCs/>
          <w:i/>
          <w:iCs/>
          <w:noProof/>
        </w:rPr>
        <w:t xml:space="preserve"> </w:t>
      </w:r>
      <w:r w:rsidR="009B4688" w:rsidRPr="00063343">
        <w:rPr>
          <w:rStyle w:val="Hipervnculo"/>
          <w:b/>
          <w:bCs/>
          <w:iCs/>
          <w:noProof/>
        </w:rPr>
        <w:t>Fig.  30:</w:t>
      </w:r>
      <w:r w:rsidR="009B4688" w:rsidRPr="00063343">
        <w:rPr>
          <w:rStyle w:val="Hipervnculo"/>
          <w:iCs/>
          <w:noProof/>
        </w:rPr>
        <w:t xml:space="preserve"> Inicio de sesión usuario registrado en la </w:t>
      </w:r>
      <w:del w:id="92" w:author="Daniel Casagallo" w:date="2020-12-21T18:44:00Z">
        <w:r w:rsidR="009B4688" w:rsidRPr="00063343" w:rsidDel="0096106E">
          <w:rPr>
            <w:rStyle w:val="Hipervnculo"/>
            <w:iCs/>
            <w:noProof/>
          </w:rPr>
          <w:delText>Aplicación</w:delText>
        </w:r>
      </w:del>
      <w:ins w:id="93" w:author="Daniel Casagallo" w:date="2020-12-21T18:44:00Z">
        <w:r w:rsidR="0096106E">
          <w:rPr>
            <w:rStyle w:val="Hipervnculo"/>
            <w:iCs/>
            <w:noProof/>
          </w:rPr>
          <w:t>Aplicación</w:t>
        </w:r>
      </w:ins>
      <w:r w:rsidR="009B4688" w:rsidRPr="00063343">
        <w:rPr>
          <w:rStyle w:val="Hipervnculo"/>
          <w:iCs/>
          <w:noProof/>
        </w:rPr>
        <w:t xml:space="preserve"> </w:t>
      </w:r>
      <w:del w:id="94" w:author="Daniel Casagallo" w:date="2020-12-21T18:45:00Z">
        <w:r w:rsidR="009B4688" w:rsidRPr="00063343" w:rsidDel="0096106E">
          <w:rPr>
            <w:rStyle w:val="Hipervnculo"/>
            <w:iCs/>
            <w:noProof/>
          </w:rPr>
          <w:delText>Móvil</w:delText>
        </w:r>
      </w:del>
      <w:ins w:id="95" w:author="Daniel Casagallo" w:date="2020-12-21T18:45:00Z">
        <w:r w:rsidR="0096106E">
          <w:rPr>
            <w:rStyle w:val="Hipervnculo"/>
            <w:iCs/>
            <w:noProof/>
          </w:rPr>
          <w:t>Móvil</w:t>
        </w:r>
      </w:ins>
      <w:r w:rsidR="009B4688">
        <w:rPr>
          <w:noProof/>
          <w:webHidden/>
        </w:rPr>
        <w:tab/>
      </w:r>
      <w:r w:rsidR="009B4688">
        <w:rPr>
          <w:noProof/>
          <w:webHidden/>
        </w:rPr>
        <w:fldChar w:fldCharType="begin"/>
      </w:r>
      <w:r w:rsidR="009B4688">
        <w:rPr>
          <w:noProof/>
          <w:webHidden/>
        </w:rPr>
        <w:instrText xml:space="preserve"> PAGEREF _Toc58342136 \h </w:instrText>
      </w:r>
      <w:r w:rsidR="009B4688">
        <w:rPr>
          <w:noProof/>
          <w:webHidden/>
        </w:rPr>
      </w:r>
      <w:r w:rsidR="009B4688">
        <w:rPr>
          <w:noProof/>
          <w:webHidden/>
        </w:rPr>
        <w:fldChar w:fldCharType="separate"/>
      </w:r>
      <w:r w:rsidR="00D211B4">
        <w:rPr>
          <w:noProof/>
          <w:webHidden/>
        </w:rPr>
        <w:t>32</w:t>
      </w:r>
      <w:r w:rsidR="009B4688">
        <w:rPr>
          <w:noProof/>
          <w:webHidden/>
        </w:rPr>
        <w:fldChar w:fldCharType="end"/>
      </w:r>
      <w:r>
        <w:rPr>
          <w:noProof/>
        </w:rPr>
        <w:fldChar w:fldCharType="end"/>
      </w:r>
    </w:p>
    <w:p w14:paraId="10FEADBE" w14:textId="6A180EA0" w:rsidR="009B4688" w:rsidRDefault="00CD1AC5">
      <w:pPr>
        <w:pStyle w:val="Tabladeilustraciones"/>
        <w:tabs>
          <w:tab w:val="right" w:leader="dot" w:pos="8494"/>
        </w:tabs>
        <w:rPr>
          <w:rFonts w:asciiTheme="minorHAnsi" w:eastAsiaTheme="minorEastAsia" w:hAnsiTheme="minorHAnsi"/>
          <w:noProof/>
          <w:lang w:eastAsia="es-EC"/>
        </w:rPr>
      </w:pPr>
      <w:hyperlink w:anchor="_Toc58342137" w:history="1">
        <w:r w:rsidR="009B4688" w:rsidRPr="00063343">
          <w:rPr>
            <w:rStyle w:val="Hipervnculo"/>
            <w:b/>
            <w:bCs/>
            <w:i/>
            <w:iCs/>
            <w:noProof/>
          </w:rPr>
          <w:t xml:space="preserve"> </w:t>
        </w:r>
        <w:r w:rsidR="009B4688" w:rsidRPr="00063343">
          <w:rPr>
            <w:rStyle w:val="Hipervnculo"/>
            <w:b/>
            <w:bCs/>
            <w:iCs/>
            <w:noProof/>
          </w:rPr>
          <w:t>Fig.  31</w:t>
        </w:r>
        <w:r w:rsidR="009B4688" w:rsidRPr="00063343">
          <w:rPr>
            <w:rStyle w:val="Hipervnculo"/>
            <w:iCs/>
            <w:noProof/>
          </w:rPr>
          <w:t>: Creación de una publicación</w:t>
        </w:r>
        <w:r w:rsidR="009B4688">
          <w:rPr>
            <w:noProof/>
            <w:webHidden/>
          </w:rPr>
          <w:tab/>
        </w:r>
        <w:r w:rsidR="009B4688">
          <w:rPr>
            <w:noProof/>
            <w:webHidden/>
          </w:rPr>
          <w:fldChar w:fldCharType="begin"/>
        </w:r>
        <w:r w:rsidR="009B4688">
          <w:rPr>
            <w:noProof/>
            <w:webHidden/>
          </w:rPr>
          <w:instrText xml:space="preserve"> PAGEREF _Toc58342137 \h </w:instrText>
        </w:r>
        <w:r w:rsidR="009B4688">
          <w:rPr>
            <w:noProof/>
            <w:webHidden/>
          </w:rPr>
        </w:r>
        <w:r w:rsidR="009B4688">
          <w:rPr>
            <w:noProof/>
            <w:webHidden/>
          </w:rPr>
          <w:fldChar w:fldCharType="separate"/>
        </w:r>
        <w:r w:rsidR="00D211B4">
          <w:rPr>
            <w:noProof/>
            <w:webHidden/>
          </w:rPr>
          <w:t>32</w:t>
        </w:r>
        <w:r w:rsidR="009B4688">
          <w:rPr>
            <w:noProof/>
            <w:webHidden/>
          </w:rPr>
          <w:fldChar w:fldCharType="end"/>
        </w:r>
      </w:hyperlink>
    </w:p>
    <w:p w14:paraId="155C026E" w14:textId="5C92FD9E" w:rsidR="009B4688" w:rsidRDefault="00CD1AC5">
      <w:pPr>
        <w:pStyle w:val="Tabladeilustraciones"/>
        <w:tabs>
          <w:tab w:val="right" w:leader="dot" w:pos="8494"/>
        </w:tabs>
        <w:rPr>
          <w:rFonts w:asciiTheme="minorHAnsi" w:eastAsiaTheme="minorEastAsia" w:hAnsiTheme="minorHAnsi"/>
          <w:noProof/>
          <w:lang w:eastAsia="es-EC"/>
        </w:rPr>
      </w:pPr>
      <w:hyperlink w:anchor="_Toc58342138" w:history="1">
        <w:r w:rsidR="009B4688" w:rsidRPr="00063343">
          <w:rPr>
            <w:rStyle w:val="Hipervnculo"/>
            <w:b/>
            <w:bCs/>
            <w:iCs/>
            <w:noProof/>
          </w:rPr>
          <w:t xml:space="preserve"> Fig.  32:</w:t>
        </w:r>
        <w:r w:rsidR="009B4688" w:rsidRPr="00063343">
          <w:rPr>
            <w:rStyle w:val="Hipervnculo"/>
            <w:iCs/>
            <w:noProof/>
          </w:rPr>
          <w:t xml:space="preserve"> Notificaciones de publicaciones</w:t>
        </w:r>
        <w:r w:rsidR="009B4688">
          <w:rPr>
            <w:noProof/>
            <w:webHidden/>
          </w:rPr>
          <w:tab/>
        </w:r>
        <w:r w:rsidR="009B4688">
          <w:rPr>
            <w:noProof/>
            <w:webHidden/>
          </w:rPr>
          <w:fldChar w:fldCharType="begin"/>
        </w:r>
        <w:r w:rsidR="009B4688">
          <w:rPr>
            <w:noProof/>
            <w:webHidden/>
          </w:rPr>
          <w:instrText xml:space="preserve"> PAGEREF _Toc58342138 \h </w:instrText>
        </w:r>
        <w:r w:rsidR="009B4688">
          <w:rPr>
            <w:noProof/>
            <w:webHidden/>
          </w:rPr>
        </w:r>
        <w:r w:rsidR="009B4688">
          <w:rPr>
            <w:noProof/>
            <w:webHidden/>
          </w:rPr>
          <w:fldChar w:fldCharType="separate"/>
        </w:r>
        <w:r w:rsidR="00D211B4">
          <w:rPr>
            <w:noProof/>
            <w:webHidden/>
          </w:rPr>
          <w:t>33</w:t>
        </w:r>
        <w:r w:rsidR="009B4688">
          <w:rPr>
            <w:noProof/>
            <w:webHidden/>
          </w:rPr>
          <w:fldChar w:fldCharType="end"/>
        </w:r>
      </w:hyperlink>
    </w:p>
    <w:p w14:paraId="05D5F67A" w14:textId="36822EB8" w:rsidR="009B4688" w:rsidRDefault="00CD1AC5">
      <w:pPr>
        <w:pStyle w:val="Tabladeilustraciones"/>
        <w:tabs>
          <w:tab w:val="right" w:leader="dot" w:pos="8494"/>
        </w:tabs>
        <w:rPr>
          <w:rFonts w:asciiTheme="minorHAnsi" w:eastAsiaTheme="minorEastAsia" w:hAnsiTheme="minorHAnsi"/>
          <w:noProof/>
          <w:lang w:eastAsia="es-EC"/>
        </w:rPr>
      </w:pPr>
      <w:hyperlink w:anchor="_Toc58342139" w:history="1">
        <w:r w:rsidR="009B4688" w:rsidRPr="00063343">
          <w:rPr>
            <w:rStyle w:val="Hipervnculo"/>
            <w:b/>
            <w:bCs/>
            <w:i/>
            <w:iCs/>
            <w:noProof/>
          </w:rPr>
          <w:t xml:space="preserve"> </w:t>
        </w:r>
        <w:r w:rsidR="009B4688" w:rsidRPr="00063343">
          <w:rPr>
            <w:rStyle w:val="Hipervnculo"/>
            <w:b/>
            <w:bCs/>
            <w:iCs/>
            <w:noProof/>
          </w:rPr>
          <w:t>Fig.  33:</w:t>
        </w:r>
        <w:r w:rsidR="009B4688" w:rsidRPr="00063343">
          <w:rPr>
            <w:rStyle w:val="Hipervnculo"/>
            <w:iCs/>
            <w:noProof/>
          </w:rPr>
          <w:t xml:space="preserve"> Gestión de grupos</w:t>
        </w:r>
        <w:r w:rsidR="009B4688">
          <w:rPr>
            <w:noProof/>
            <w:webHidden/>
          </w:rPr>
          <w:tab/>
        </w:r>
        <w:r w:rsidR="009B4688">
          <w:rPr>
            <w:noProof/>
            <w:webHidden/>
          </w:rPr>
          <w:fldChar w:fldCharType="begin"/>
        </w:r>
        <w:r w:rsidR="009B4688">
          <w:rPr>
            <w:noProof/>
            <w:webHidden/>
          </w:rPr>
          <w:instrText xml:space="preserve"> PAGEREF _Toc58342139 \h </w:instrText>
        </w:r>
        <w:r w:rsidR="009B4688">
          <w:rPr>
            <w:noProof/>
            <w:webHidden/>
          </w:rPr>
        </w:r>
        <w:r w:rsidR="009B4688">
          <w:rPr>
            <w:noProof/>
            <w:webHidden/>
          </w:rPr>
          <w:fldChar w:fldCharType="separate"/>
        </w:r>
        <w:r w:rsidR="00D211B4">
          <w:rPr>
            <w:noProof/>
            <w:webHidden/>
          </w:rPr>
          <w:t>34</w:t>
        </w:r>
        <w:r w:rsidR="009B4688">
          <w:rPr>
            <w:noProof/>
            <w:webHidden/>
          </w:rPr>
          <w:fldChar w:fldCharType="end"/>
        </w:r>
      </w:hyperlink>
    </w:p>
    <w:p w14:paraId="7C5D68DA" w14:textId="7450E2E7" w:rsidR="009B4688" w:rsidRDefault="00CD1AC5">
      <w:pPr>
        <w:pStyle w:val="Tabladeilustraciones"/>
        <w:tabs>
          <w:tab w:val="right" w:leader="dot" w:pos="8494"/>
        </w:tabs>
        <w:rPr>
          <w:rFonts w:asciiTheme="minorHAnsi" w:eastAsiaTheme="minorEastAsia" w:hAnsiTheme="minorHAnsi"/>
          <w:noProof/>
          <w:lang w:eastAsia="es-EC"/>
        </w:rPr>
      </w:pPr>
      <w:hyperlink w:anchor="_Toc58342140" w:history="1">
        <w:r w:rsidR="009B4688" w:rsidRPr="00063343">
          <w:rPr>
            <w:rStyle w:val="Hipervnculo"/>
            <w:b/>
            <w:bCs/>
            <w:i/>
            <w:iCs/>
            <w:noProof/>
          </w:rPr>
          <w:t xml:space="preserve"> </w:t>
        </w:r>
        <w:r w:rsidR="009B4688" w:rsidRPr="00063343">
          <w:rPr>
            <w:rStyle w:val="Hipervnculo"/>
            <w:b/>
            <w:bCs/>
            <w:iCs/>
            <w:noProof/>
          </w:rPr>
          <w:t>Fig.  34:</w:t>
        </w:r>
        <w:r w:rsidR="009B4688" w:rsidRPr="00063343">
          <w:rPr>
            <w:rStyle w:val="Hipervnculo"/>
            <w:iCs/>
            <w:noProof/>
          </w:rPr>
          <w:t xml:space="preserve"> Prueba unitaria para la validación del rango horario</w:t>
        </w:r>
        <w:r w:rsidR="009B4688">
          <w:rPr>
            <w:noProof/>
            <w:webHidden/>
          </w:rPr>
          <w:tab/>
        </w:r>
        <w:r w:rsidR="009B4688">
          <w:rPr>
            <w:noProof/>
            <w:webHidden/>
          </w:rPr>
          <w:fldChar w:fldCharType="begin"/>
        </w:r>
        <w:r w:rsidR="009B4688">
          <w:rPr>
            <w:noProof/>
            <w:webHidden/>
          </w:rPr>
          <w:instrText xml:space="preserve"> PAGEREF _Toc58342140 \h </w:instrText>
        </w:r>
        <w:r w:rsidR="009B4688">
          <w:rPr>
            <w:noProof/>
            <w:webHidden/>
          </w:rPr>
        </w:r>
        <w:r w:rsidR="009B4688">
          <w:rPr>
            <w:noProof/>
            <w:webHidden/>
          </w:rPr>
          <w:fldChar w:fldCharType="separate"/>
        </w:r>
        <w:r w:rsidR="00D211B4">
          <w:rPr>
            <w:noProof/>
            <w:webHidden/>
          </w:rPr>
          <w:t>35</w:t>
        </w:r>
        <w:r w:rsidR="009B4688">
          <w:rPr>
            <w:noProof/>
            <w:webHidden/>
          </w:rPr>
          <w:fldChar w:fldCharType="end"/>
        </w:r>
      </w:hyperlink>
    </w:p>
    <w:p w14:paraId="268C7ECA" w14:textId="5963A13E" w:rsidR="009B4688" w:rsidRDefault="00CD1AC5">
      <w:pPr>
        <w:pStyle w:val="Tabladeilustraciones"/>
        <w:tabs>
          <w:tab w:val="right" w:leader="dot" w:pos="8494"/>
        </w:tabs>
        <w:rPr>
          <w:rFonts w:asciiTheme="minorHAnsi" w:eastAsiaTheme="minorEastAsia" w:hAnsiTheme="minorHAnsi"/>
          <w:noProof/>
          <w:lang w:eastAsia="es-EC"/>
        </w:rPr>
      </w:pPr>
      <w:hyperlink w:anchor="_Toc58342141" w:history="1">
        <w:r w:rsidR="009B4688" w:rsidRPr="00063343">
          <w:rPr>
            <w:rStyle w:val="Hipervnculo"/>
            <w:b/>
            <w:bCs/>
            <w:i/>
            <w:iCs/>
            <w:noProof/>
          </w:rPr>
          <w:t xml:space="preserve"> </w:t>
        </w:r>
        <w:r w:rsidR="009B4688" w:rsidRPr="00063343">
          <w:rPr>
            <w:rStyle w:val="Hipervnculo"/>
            <w:b/>
            <w:bCs/>
            <w:iCs/>
            <w:noProof/>
          </w:rPr>
          <w:t>Fig.  35:</w:t>
        </w:r>
        <w:r w:rsidR="009B4688" w:rsidRPr="00063343">
          <w:rPr>
            <w:rStyle w:val="Hipervnculo"/>
            <w:iCs/>
            <w:noProof/>
          </w:rPr>
          <w:t xml:space="preserve"> Resultado de la ejecución de la prueba</w:t>
        </w:r>
        <w:r w:rsidR="009B4688">
          <w:rPr>
            <w:noProof/>
            <w:webHidden/>
          </w:rPr>
          <w:tab/>
        </w:r>
        <w:r w:rsidR="009B4688">
          <w:rPr>
            <w:noProof/>
            <w:webHidden/>
          </w:rPr>
          <w:fldChar w:fldCharType="begin"/>
        </w:r>
        <w:r w:rsidR="009B4688">
          <w:rPr>
            <w:noProof/>
            <w:webHidden/>
          </w:rPr>
          <w:instrText xml:space="preserve"> PAGEREF _Toc58342141 \h </w:instrText>
        </w:r>
        <w:r w:rsidR="009B4688">
          <w:rPr>
            <w:noProof/>
            <w:webHidden/>
          </w:rPr>
        </w:r>
        <w:r w:rsidR="009B4688">
          <w:rPr>
            <w:noProof/>
            <w:webHidden/>
          </w:rPr>
          <w:fldChar w:fldCharType="separate"/>
        </w:r>
        <w:r w:rsidR="00D211B4">
          <w:rPr>
            <w:noProof/>
            <w:webHidden/>
          </w:rPr>
          <w:t>35</w:t>
        </w:r>
        <w:r w:rsidR="009B4688">
          <w:rPr>
            <w:noProof/>
            <w:webHidden/>
          </w:rPr>
          <w:fldChar w:fldCharType="end"/>
        </w:r>
      </w:hyperlink>
    </w:p>
    <w:p w14:paraId="76E8CE24" w14:textId="372BD0A4" w:rsidR="009B4688" w:rsidRDefault="00CD1AC5">
      <w:pPr>
        <w:pStyle w:val="Tabladeilustraciones"/>
        <w:tabs>
          <w:tab w:val="right" w:leader="dot" w:pos="8494"/>
        </w:tabs>
        <w:rPr>
          <w:rFonts w:asciiTheme="minorHAnsi" w:eastAsiaTheme="minorEastAsia" w:hAnsiTheme="minorHAnsi"/>
          <w:noProof/>
          <w:lang w:eastAsia="es-EC"/>
        </w:rPr>
      </w:pPr>
      <w:hyperlink w:anchor="_Toc58342142" w:history="1">
        <w:r w:rsidR="009B4688" w:rsidRPr="00063343">
          <w:rPr>
            <w:rStyle w:val="Hipervnculo"/>
            <w:b/>
            <w:bCs/>
            <w:noProof/>
          </w:rPr>
          <w:t>Fig.  36:</w:t>
        </w:r>
        <w:r w:rsidR="009B4688" w:rsidRPr="00063343">
          <w:rPr>
            <w:rStyle w:val="Hipervnculo"/>
            <w:noProof/>
          </w:rPr>
          <w:t xml:space="preserve"> Prueba de rendimiento 1 - 300 Peticiones</w:t>
        </w:r>
        <w:r w:rsidR="009B4688">
          <w:rPr>
            <w:noProof/>
            <w:webHidden/>
          </w:rPr>
          <w:tab/>
        </w:r>
        <w:r w:rsidR="009B4688">
          <w:rPr>
            <w:noProof/>
            <w:webHidden/>
          </w:rPr>
          <w:fldChar w:fldCharType="begin"/>
        </w:r>
        <w:r w:rsidR="009B4688">
          <w:rPr>
            <w:noProof/>
            <w:webHidden/>
          </w:rPr>
          <w:instrText xml:space="preserve"> PAGEREF _Toc58342142 \h </w:instrText>
        </w:r>
        <w:r w:rsidR="009B4688">
          <w:rPr>
            <w:noProof/>
            <w:webHidden/>
          </w:rPr>
        </w:r>
        <w:r w:rsidR="009B4688">
          <w:rPr>
            <w:noProof/>
            <w:webHidden/>
          </w:rPr>
          <w:fldChar w:fldCharType="separate"/>
        </w:r>
        <w:r w:rsidR="00D211B4">
          <w:rPr>
            <w:noProof/>
            <w:webHidden/>
          </w:rPr>
          <w:t>36</w:t>
        </w:r>
        <w:r w:rsidR="009B4688">
          <w:rPr>
            <w:noProof/>
            <w:webHidden/>
          </w:rPr>
          <w:fldChar w:fldCharType="end"/>
        </w:r>
      </w:hyperlink>
    </w:p>
    <w:p w14:paraId="5C393536" w14:textId="3A5BBB96" w:rsidR="009B4688" w:rsidRDefault="00CD1AC5">
      <w:pPr>
        <w:pStyle w:val="Tabladeilustraciones"/>
        <w:tabs>
          <w:tab w:val="right" w:leader="dot" w:pos="8494"/>
        </w:tabs>
        <w:rPr>
          <w:rFonts w:asciiTheme="minorHAnsi" w:eastAsiaTheme="minorEastAsia" w:hAnsiTheme="minorHAnsi"/>
          <w:noProof/>
          <w:lang w:eastAsia="es-EC"/>
        </w:rPr>
      </w:pPr>
      <w:hyperlink w:anchor="_Toc58342143" w:history="1">
        <w:r w:rsidR="009B4688" w:rsidRPr="00063343">
          <w:rPr>
            <w:rStyle w:val="Hipervnculo"/>
            <w:b/>
            <w:bCs/>
            <w:i/>
            <w:iCs/>
            <w:noProof/>
          </w:rPr>
          <w:t xml:space="preserve"> </w:t>
        </w:r>
        <w:r w:rsidR="009B4688" w:rsidRPr="00063343">
          <w:rPr>
            <w:rStyle w:val="Hipervnculo"/>
            <w:b/>
            <w:bCs/>
            <w:iCs/>
            <w:noProof/>
          </w:rPr>
          <w:t>Fig.  37:</w:t>
        </w:r>
        <w:r w:rsidR="009B4688" w:rsidRPr="00063343">
          <w:rPr>
            <w:rStyle w:val="Hipervnculo"/>
            <w:iCs/>
            <w:noProof/>
          </w:rPr>
          <w:t xml:space="preserve"> Prueba de compatibilidad en el navegador Microsoft Edge</w:t>
        </w:r>
        <w:r w:rsidR="009B4688">
          <w:rPr>
            <w:noProof/>
            <w:webHidden/>
          </w:rPr>
          <w:tab/>
        </w:r>
        <w:r w:rsidR="009B4688">
          <w:rPr>
            <w:noProof/>
            <w:webHidden/>
          </w:rPr>
          <w:fldChar w:fldCharType="begin"/>
        </w:r>
        <w:r w:rsidR="009B4688">
          <w:rPr>
            <w:noProof/>
            <w:webHidden/>
          </w:rPr>
          <w:instrText xml:space="preserve"> PAGEREF _Toc58342143 \h </w:instrText>
        </w:r>
        <w:r w:rsidR="009B4688">
          <w:rPr>
            <w:noProof/>
            <w:webHidden/>
          </w:rPr>
        </w:r>
        <w:r w:rsidR="009B4688">
          <w:rPr>
            <w:noProof/>
            <w:webHidden/>
          </w:rPr>
          <w:fldChar w:fldCharType="separate"/>
        </w:r>
        <w:r w:rsidR="00D211B4">
          <w:rPr>
            <w:noProof/>
            <w:webHidden/>
          </w:rPr>
          <w:t>37</w:t>
        </w:r>
        <w:r w:rsidR="009B4688">
          <w:rPr>
            <w:noProof/>
            <w:webHidden/>
          </w:rPr>
          <w:fldChar w:fldCharType="end"/>
        </w:r>
      </w:hyperlink>
    </w:p>
    <w:p w14:paraId="19BB3575" w14:textId="6830E816" w:rsidR="009B4688" w:rsidRDefault="00CD1AC5">
      <w:pPr>
        <w:pStyle w:val="Tabladeilustraciones"/>
        <w:tabs>
          <w:tab w:val="right" w:leader="dot" w:pos="8494"/>
        </w:tabs>
        <w:rPr>
          <w:rFonts w:asciiTheme="minorHAnsi" w:eastAsiaTheme="minorEastAsia" w:hAnsiTheme="minorHAnsi"/>
          <w:noProof/>
          <w:lang w:eastAsia="es-EC"/>
        </w:rPr>
      </w:pPr>
      <w:hyperlink w:anchor="_Toc58342144" w:history="1">
        <w:r w:rsidR="009B4688" w:rsidRPr="00063343">
          <w:rPr>
            <w:rStyle w:val="Hipervnculo"/>
            <w:b/>
            <w:bCs/>
            <w:i/>
            <w:iCs/>
            <w:noProof/>
          </w:rPr>
          <w:t xml:space="preserve"> </w:t>
        </w:r>
        <w:r w:rsidR="009B4688" w:rsidRPr="00063343">
          <w:rPr>
            <w:rStyle w:val="Hipervnculo"/>
            <w:b/>
            <w:bCs/>
            <w:iCs/>
            <w:noProof/>
          </w:rPr>
          <w:t>Fig.  38:</w:t>
        </w:r>
        <w:r w:rsidR="009B4688" w:rsidRPr="00063343">
          <w:rPr>
            <w:rStyle w:val="Hipervnculo"/>
            <w:iCs/>
            <w:noProof/>
          </w:rPr>
          <w:t xml:space="preserve"> Nueva Publicación en un Huawei P10</w:t>
        </w:r>
        <w:r w:rsidR="009B4688">
          <w:rPr>
            <w:noProof/>
            <w:webHidden/>
          </w:rPr>
          <w:tab/>
        </w:r>
        <w:r w:rsidR="009B4688">
          <w:rPr>
            <w:noProof/>
            <w:webHidden/>
          </w:rPr>
          <w:fldChar w:fldCharType="begin"/>
        </w:r>
        <w:r w:rsidR="009B4688">
          <w:rPr>
            <w:noProof/>
            <w:webHidden/>
          </w:rPr>
          <w:instrText xml:space="preserve"> PAGEREF _Toc58342144 \h </w:instrText>
        </w:r>
        <w:r w:rsidR="009B4688">
          <w:rPr>
            <w:noProof/>
            <w:webHidden/>
          </w:rPr>
        </w:r>
        <w:r w:rsidR="009B4688">
          <w:rPr>
            <w:noProof/>
            <w:webHidden/>
          </w:rPr>
          <w:fldChar w:fldCharType="separate"/>
        </w:r>
        <w:r w:rsidR="00D211B4">
          <w:rPr>
            <w:noProof/>
            <w:webHidden/>
          </w:rPr>
          <w:t>38</w:t>
        </w:r>
        <w:r w:rsidR="009B4688">
          <w:rPr>
            <w:noProof/>
            <w:webHidden/>
          </w:rPr>
          <w:fldChar w:fldCharType="end"/>
        </w:r>
      </w:hyperlink>
    </w:p>
    <w:p w14:paraId="3DFE7F01" w14:textId="6063D369" w:rsidR="009B4688" w:rsidRDefault="00CD1AC5">
      <w:pPr>
        <w:pStyle w:val="Tabladeilustraciones"/>
        <w:tabs>
          <w:tab w:val="right" w:leader="dot" w:pos="8494"/>
        </w:tabs>
        <w:rPr>
          <w:rFonts w:asciiTheme="minorHAnsi" w:eastAsiaTheme="minorEastAsia" w:hAnsiTheme="minorHAnsi"/>
          <w:noProof/>
          <w:lang w:eastAsia="es-EC"/>
        </w:rPr>
      </w:pPr>
      <w:hyperlink w:anchor="_Toc58342145" w:history="1">
        <w:r w:rsidR="009B4688" w:rsidRPr="00063343">
          <w:rPr>
            <w:rStyle w:val="Hipervnculo"/>
            <w:b/>
            <w:bCs/>
            <w:i/>
            <w:iCs/>
            <w:noProof/>
          </w:rPr>
          <w:t xml:space="preserve"> </w:t>
        </w:r>
        <w:r w:rsidR="009B4688" w:rsidRPr="00063343">
          <w:rPr>
            <w:rStyle w:val="Hipervnculo"/>
            <w:b/>
            <w:bCs/>
            <w:iCs/>
            <w:noProof/>
          </w:rPr>
          <w:t>Fig.  39:</w:t>
        </w:r>
        <w:r w:rsidR="009B4688" w:rsidRPr="00063343">
          <w:rPr>
            <w:rStyle w:val="Hipervnculo"/>
            <w:iCs/>
            <w:noProof/>
          </w:rPr>
          <w:t xml:space="preserve"> Nueva Publicación en un Huawei Mate 10 Lite</w:t>
        </w:r>
        <w:r w:rsidR="009B4688">
          <w:rPr>
            <w:noProof/>
            <w:webHidden/>
          </w:rPr>
          <w:tab/>
        </w:r>
        <w:r w:rsidR="009B4688">
          <w:rPr>
            <w:noProof/>
            <w:webHidden/>
          </w:rPr>
          <w:fldChar w:fldCharType="begin"/>
        </w:r>
        <w:r w:rsidR="009B4688">
          <w:rPr>
            <w:noProof/>
            <w:webHidden/>
          </w:rPr>
          <w:instrText xml:space="preserve"> PAGEREF _Toc58342145 \h </w:instrText>
        </w:r>
        <w:r w:rsidR="009B4688">
          <w:rPr>
            <w:noProof/>
            <w:webHidden/>
          </w:rPr>
        </w:r>
        <w:r w:rsidR="009B4688">
          <w:rPr>
            <w:noProof/>
            <w:webHidden/>
          </w:rPr>
          <w:fldChar w:fldCharType="separate"/>
        </w:r>
        <w:r w:rsidR="00D211B4">
          <w:rPr>
            <w:noProof/>
            <w:webHidden/>
          </w:rPr>
          <w:t>38</w:t>
        </w:r>
        <w:r w:rsidR="009B4688">
          <w:rPr>
            <w:noProof/>
            <w:webHidden/>
          </w:rPr>
          <w:fldChar w:fldCharType="end"/>
        </w:r>
      </w:hyperlink>
    </w:p>
    <w:p w14:paraId="675B175D" w14:textId="2D514C53" w:rsidR="009B4688" w:rsidRDefault="00CD1AC5">
      <w:pPr>
        <w:pStyle w:val="Tabladeilustraciones"/>
        <w:tabs>
          <w:tab w:val="right" w:leader="dot" w:pos="8494"/>
        </w:tabs>
        <w:rPr>
          <w:rFonts w:asciiTheme="minorHAnsi" w:eastAsiaTheme="minorEastAsia" w:hAnsiTheme="minorHAnsi"/>
          <w:noProof/>
          <w:lang w:eastAsia="es-EC"/>
        </w:rPr>
      </w:pPr>
      <w:hyperlink w:anchor="_Toc58342146" w:history="1">
        <w:r w:rsidR="009B4688" w:rsidRPr="00063343">
          <w:rPr>
            <w:rStyle w:val="Hipervnculo"/>
            <w:b/>
            <w:bCs/>
            <w:i/>
            <w:iCs/>
            <w:noProof/>
          </w:rPr>
          <w:t xml:space="preserve"> </w:t>
        </w:r>
        <w:r w:rsidR="009B4688" w:rsidRPr="00063343">
          <w:rPr>
            <w:rStyle w:val="Hipervnculo"/>
            <w:b/>
            <w:bCs/>
            <w:iCs/>
            <w:noProof/>
          </w:rPr>
          <w:t>Fig.  40:</w:t>
        </w:r>
        <w:r w:rsidR="009B4688" w:rsidRPr="00063343">
          <w:rPr>
            <w:rStyle w:val="Hipervnculo"/>
            <w:iCs/>
            <w:noProof/>
          </w:rPr>
          <w:t xml:space="preserve"> Creación del proyecto en </w:t>
        </w:r>
        <w:r w:rsidR="009B4688" w:rsidRPr="00063343">
          <w:rPr>
            <w:rStyle w:val="Hipervnculo"/>
            <w:i/>
            <w:iCs/>
            <w:noProof/>
          </w:rPr>
          <w:t>Firebase</w:t>
        </w:r>
        <w:r w:rsidR="009B4688">
          <w:rPr>
            <w:noProof/>
            <w:webHidden/>
          </w:rPr>
          <w:tab/>
        </w:r>
        <w:r w:rsidR="009B4688">
          <w:rPr>
            <w:noProof/>
            <w:webHidden/>
          </w:rPr>
          <w:fldChar w:fldCharType="begin"/>
        </w:r>
        <w:r w:rsidR="009B4688">
          <w:rPr>
            <w:noProof/>
            <w:webHidden/>
          </w:rPr>
          <w:instrText xml:space="preserve"> PAGEREF _Toc58342146 \h </w:instrText>
        </w:r>
        <w:r w:rsidR="009B4688">
          <w:rPr>
            <w:noProof/>
            <w:webHidden/>
          </w:rPr>
        </w:r>
        <w:r w:rsidR="009B4688">
          <w:rPr>
            <w:noProof/>
            <w:webHidden/>
          </w:rPr>
          <w:fldChar w:fldCharType="separate"/>
        </w:r>
        <w:r w:rsidR="00D211B4">
          <w:rPr>
            <w:noProof/>
            <w:webHidden/>
          </w:rPr>
          <w:t>39</w:t>
        </w:r>
        <w:r w:rsidR="009B4688">
          <w:rPr>
            <w:noProof/>
            <w:webHidden/>
          </w:rPr>
          <w:fldChar w:fldCharType="end"/>
        </w:r>
      </w:hyperlink>
    </w:p>
    <w:p w14:paraId="2C9C27FF" w14:textId="5DD30DED" w:rsidR="009B4688" w:rsidRDefault="00CD1AC5">
      <w:pPr>
        <w:pStyle w:val="Tabladeilustraciones"/>
        <w:tabs>
          <w:tab w:val="right" w:leader="dot" w:pos="8494"/>
        </w:tabs>
        <w:rPr>
          <w:rFonts w:asciiTheme="minorHAnsi" w:eastAsiaTheme="minorEastAsia" w:hAnsiTheme="minorHAnsi"/>
          <w:noProof/>
          <w:lang w:eastAsia="es-EC"/>
        </w:rPr>
      </w:pPr>
      <w:r>
        <w:fldChar w:fldCharType="begin"/>
      </w:r>
      <w:r>
        <w:instrText xml:space="preserve"> HYPERLINK \l "_Toc58342147" </w:instrText>
      </w:r>
      <w:r>
        <w:fldChar w:fldCharType="separate"/>
      </w:r>
      <w:r w:rsidR="009B4688" w:rsidRPr="00063343">
        <w:rPr>
          <w:rStyle w:val="Hipervnculo"/>
          <w:b/>
          <w:bCs/>
          <w:i/>
          <w:iCs/>
          <w:noProof/>
        </w:rPr>
        <w:t xml:space="preserve"> </w:t>
      </w:r>
      <w:r w:rsidR="009B4688" w:rsidRPr="00063343">
        <w:rPr>
          <w:rStyle w:val="Hipervnculo"/>
          <w:b/>
          <w:bCs/>
          <w:iCs/>
          <w:noProof/>
        </w:rPr>
        <w:t>Fig.  41:</w:t>
      </w:r>
      <w:r w:rsidR="009B4688" w:rsidRPr="00063343">
        <w:rPr>
          <w:rStyle w:val="Hipervnculo"/>
          <w:iCs/>
          <w:noProof/>
        </w:rPr>
        <w:t xml:space="preserve"> Despliegue del </w:t>
      </w:r>
      <w:del w:id="96" w:author="Daniel Casagallo" w:date="2020-12-21T18:43:00Z">
        <w:r w:rsidR="009B4688" w:rsidRPr="00063343" w:rsidDel="0096106E">
          <w:rPr>
            <w:rStyle w:val="Hipervnculo"/>
            <w:iCs/>
            <w:noProof/>
          </w:rPr>
          <w:delText>Sistema</w:delText>
        </w:r>
      </w:del>
      <w:ins w:id="97" w:author="Daniel Casagallo" w:date="2020-12-21T18:43:00Z">
        <w:r w:rsidR="0096106E">
          <w:rPr>
            <w:rStyle w:val="Hipervnculo"/>
            <w:iCs/>
            <w:noProof/>
          </w:rPr>
          <w:t>Sistema</w:t>
        </w:r>
      </w:ins>
      <w:r w:rsidR="009B4688" w:rsidRPr="00063343">
        <w:rPr>
          <w:rStyle w:val="Hipervnculo"/>
          <w:iCs/>
          <w:noProof/>
        </w:rPr>
        <w:t xml:space="preserve"> </w:t>
      </w:r>
      <w:del w:id="98" w:author="Daniel Casagallo" w:date="2020-12-21T18:44:00Z">
        <w:r w:rsidR="009B4688" w:rsidRPr="00063343" w:rsidDel="0096106E">
          <w:rPr>
            <w:rStyle w:val="Hipervnculo"/>
            <w:iCs/>
            <w:noProof/>
          </w:rPr>
          <w:delText>Web</w:delText>
        </w:r>
      </w:del>
      <w:ins w:id="99" w:author="Daniel Casagallo" w:date="2020-12-21T18:44:00Z">
        <w:r w:rsidR="0096106E">
          <w:rPr>
            <w:rStyle w:val="Hipervnculo"/>
            <w:iCs/>
            <w:noProof/>
          </w:rPr>
          <w:t>Web</w:t>
        </w:r>
      </w:ins>
      <w:r w:rsidR="009B4688" w:rsidRPr="00063343">
        <w:rPr>
          <w:rStyle w:val="Hipervnculo"/>
          <w:iCs/>
          <w:noProof/>
        </w:rPr>
        <w:t xml:space="preserve"> bajo un dominio</w:t>
      </w:r>
      <w:r w:rsidR="009B4688">
        <w:rPr>
          <w:noProof/>
          <w:webHidden/>
        </w:rPr>
        <w:tab/>
      </w:r>
      <w:r w:rsidR="009B4688">
        <w:rPr>
          <w:noProof/>
          <w:webHidden/>
        </w:rPr>
        <w:fldChar w:fldCharType="begin"/>
      </w:r>
      <w:r w:rsidR="009B4688">
        <w:rPr>
          <w:noProof/>
          <w:webHidden/>
        </w:rPr>
        <w:instrText xml:space="preserve"> PAGEREF _Toc58342147 \h </w:instrText>
      </w:r>
      <w:r w:rsidR="009B4688">
        <w:rPr>
          <w:noProof/>
          <w:webHidden/>
        </w:rPr>
      </w:r>
      <w:r w:rsidR="009B4688">
        <w:rPr>
          <w:noProof/>
          <w:webHidden/>
        </w:rPr>
        <w:fldChar w:fldCharType="separate"/>
      </w:r>
      <w:r w:rsidR="00D211B4">
        <w:rPr>
          <w:noProof/>
          <w:webHidden/>
        </w:rPr>
        <w:t>39</w:t>
      </w:r>
      <w:r w:rsidR="009B4688">
        <w:rPr>
          <w:noProof/>
          <w:webHidden/>
        </w:rPr>
        <w:fldChar w:fldCharType="end"/>
      </w:r>
      <w:r>
        <w:rPr>
          <w:noProof/>
        </w:rPr>
        <w:fldChar w:fldCharType="end"/>
      </w:r>
    </w:p>
    <w:p w14:paraId="7DB739F9" w14:textId="1305B40F" w:rsidR="009B4688" w:rsidRDefault="00CD1AC5">
      <w:pPr>
        <w:pStyle w:val="Tabladeilustraciones"/>
        <w:tabs>
          <w:tab w:val="right" w:leader="dot" w:pos="8494"/>
        </w:tabs>
        <w:rPr>
          <w:rFonts w:asciiTheme="minorHAnsi" w:eastAsiaTheme="minorEastAsia" w:hAnsiTheme="minorHAnsi"/>
          <w:noProof/>
          <w:lang w:eastAsia="es-EC"/>
        </w:rPr>
      </w:pPr>
      <w:r>
        <w:fldChar w:fldCharType="begin"/>
      </w:r>
      <w:r>
        <w:instrText xml:space="preserve"> HYPERLINK \l "_Toc58342148" </w:instrText>
      </w:r>
      <w:r>
        <w:fldChar w:fldCharType="separate"/>
      </w:r>
      <w:r w:rsidR="009B4688" w:rsidRPr="00063343">
        <w:rPr>
          <w:rStyle w:val="Hipervnculo"/>
          <w:b/>
          <w:bCs/>
          <w:i/>
          <w:iCs/>
          <w:noProof/>
        </w:rPr>
        <w:t xml:space="preserve"> </w:t>
      </w:r>
      <w:r w:rsidR="009B4688" w:rsidRPr="00063343">
        <w:rPr>
          <w:rStyle w:val="Hipervnculo"/>
          <w:b/>
          <w:bCs/>
          <w:iCs/>
          <w:noProof/>
        </w:rPr>
        <w:t>Fig.  42:</w:t>
      </w:r>
      <w:r w:rsidR="009B4688" w:rsidRPr="00063343">
        <w:rPr>
          <w:rStyle w:val="Hipervnculo"/>
          <w:iCs/>
          <w:noProof/>
        </w:rPr>
        <w:t xml:space="preserve"> Lanzamiento de la </w:t>
      </w:r>
      <w:del w:id="100" w:author="Daniel Casagallo" w:date="2020-12-21T18:44:00Z">
        <w:r w:rsidR="009B4688" w:rsidRPr="00063343" w:rsidDel="0096106E">
          <w:rPr>
            <w:rStyle w:val="Hipervnculo"/>
            <w:iCs/>
            <w:noProof/>
          </w:rPr>
          <w:delText>Aplicación</w:delText>
        </w:r>
      </w:del>
      <w:ins w:id="101" w:author="Daniel Casagallo" w:date="2020-12-21T18:44:00Z">
        <w:r w:rsidR="0096106E">
          <w:rPr>
            <w:rStyle w:val="Hipervnculo"/>
            <w:iCs/>
            <w:noProof/>
          </w:rPr>
          <w:t>Aplicación</w:t>
        </w:r>
      </w:ins>
      <w:r w:rsidR="009B4688" w:rsidRPr="00063343">
        <w:rPr>
          <w:rStyle w:val="Hipervnculo"/>
          <w:iCs/>
          <w:noProof/>
        </w:rPr>
        <w:t xml:space="preserve"> </w:t>
      </w:r>
      <w:del w:id="102" w:author="Daniel Casagallo" w:date="2020-12-21T18:45:00Z">
        <w:r w:rsidR="009B4688" w:rsidRPr="00063343" w:rsidDel="0096106E">
          <w:rPr>
            <w:rStyle w:val="Hipervnculo"/>
            <w:iCs/>
            <w:noProof/>
          </w:rPr>
          <w:delText>Móvil</w:delText>
        </w:r>
      </w:del>
      <w:ins w:id="103" w:author="Daniel Casagallo" w:date="2020-12-21T18:45:00Z">
        <w:r w:rsidR="0096106E">
          <w:rPr>
            <w:rStyle w:val="Hipervnculo"/>
            <w:iCs/>
            <w:noProof/>
          </w:rPr>
          <w:t>Móvil</w:t>
        </w:r>
      </w:ins>
      <w:r w:rsidR="009B4688" w:rsidRPr="00063343">
        <w:rPr>
          <w:rStyle w:val="Hipervnculo"/>
          <w:iCs/>
          <w:noProof/>
        </w:rPr>
        <w:t xml:space="preserve"> en Google Play Store</w:t>
      </w:r>
      <w:r w:rsidR="009B4688">
        <w:rPr>
          <w:noProof/>
          <w:webHidden/>
        </w:rPr>
        <w:tab/>
      </w:r>
      <w:r w:rsidR="009B4688">
        <w:rPr>
          <w:noProof/>
          <w:webHidden/>
        </w:rPr>
        <w:fldChar w:fldCharType="begin"/>
      </w:r>
      <w:r w:rsidR="009B4688">
        <w:rPr>
          <w:noProof/>
          <w:webHidden/>
        </w:rPr>
        <w:instrText xml:space="preserve"> PAGEREF _Toc58342148 \h </w:instrText>
      </w:r>
      <w:r w:rsidR="009B4688">
        <w:rPr>
          <w:noProof/>
          <w:webHidden/>
        </w:rPr>
      </w:r>
      <w:r w:rsidR="009B4688">
        <w:rPr>
          <w:noProof/>
          <w:webHidden/>
        </w:rPr>
        <w:fldChar w:fldCharType="separate"/>
      </w:r>
      <w:r w:rsidR="00D211B4">
        <w:rPr>
          <w:noProof/>
          <w:webHidden/>
        </w:rPr>
        <w:t>40</w:t>
      </w:r>
      <w:r w:rsidR="009B4688">
        <w:rPr>
          <w:noProof/>
          <w:webHidden/>
        </w:rPr>
        <w:fldChar w:fldCharType="end"/>
      </w:r>
      <w:r>
        <w:rPr>
          <w:noProof/>
        </w:rPr>
        <w:fldChar w:fldCharType="end"/>
      </w:r>
    </w:p>
    <w:p w14:paraId="7F47C4AA" w14:textId="3BB0D996" w:rsidR="00815997" w:rsidRDefault="00D17130" w:rsidP="00B67AE7">
      <w:r>
        <w:fldChar w:fldCharType="end"/>
      </w:r>
    </w:p>
    <w:p w14:paraId="7F509E85" w14:textId="77777777" w:rsidR="00815997" w:rsidRDefault="00815997" w:rsidP="00B67AE7"/>
    <w:p w14:paraId="52DE62C1" w14:textId="77777777" w:rsidR="00815997" w:rsidRDefault="00815997" w:rsidP="00B67AE7"/>
    <w:p w14:paraId="387F6B7E" w14:textId="77777777" w:rsidR="00815997" w:rsidRDefault="00815997" w:rsidP="00B67AE7"/>
    <w:p w14:paraId="0B4B9166" w14:textId="77777777" w:rsidR="00815997" w:rsidRDefault="00815997" w:rsidP="00B67AE7"/>
    <w:p w14:paraId="6D15BA9D" w14:textId="77777777" w:rsidR="00815997" w:rsidRDefault="00815997" w:rsidP="00B67AE7"/>
    <w:p w14:paraId="75A4FA97" w14:textId="77777777" w:rsidR="00815997" w:rsidRDefault="00815997" w:rsidP="00B67AE7"/>
    <w:p w14:paraId="552E5FE0" w14:textId="77777777" w:rsidR="00815997" w:rsidRDefault="00815997" w:rsidP="00B67AE7"/>
    <w:p w14:paraId="6F20F94D" w14:textId="77777777" w:rsidR="00815997" w:rsidRDefault="00815997" w:rsidP="00B67AE7"/>
    <w:p w14:paraId="5F08F283" w14:textId="77777777" w:rsidR="00815997" w:rsidRDefault="00815997" w:rsidP="00B67AE7"/>
    <w:p w14:paraId="754C6906" w14:textId="77777777" w:rsidR="00815997" w:rsidRDefault="00815997" w:rsidP="00B67AE7"/>
    <w:p w14:paraId="0F65F86E" w14:textId="77777777" w:rsidR="00815997" w:rsidRDefault="00815997" w:rsidP="00B67AE7"/>
    <w:p w14:paraId="55F84124" w14:textId="77777777" w:rsidR="00815997" w:rsidRDefault="00815997" w:rsidP="00B67AE7"/>
    <w:p w14:paraId="2FE7F039" w14:textId="77777777" w:rsidR="00815997" w:rsidRDefault="00815997" w:rsidP="00B67AE7"/>
    <w:p w14:paraId="6FF794FE" w14:textId="77777777" w:rsidR="00815997" w:rsidRDefault="00815997" w:rsidP="00B67AE7"/>
    <w:p w14:paraId="081BCFC2" w14:textId="77777777" w:rsidR="00815997" w:rsidRDefault="00815997" w:rsidP="00B67AE7"/>
    <w:p w14:paraId="2DFE0624" w14:textId="77777777" w:rsidR="00815997" w:rsidRDefault="00815997" w:rsidP="00B67AE7"/>
    <w:p w14:paraId="053E638E" w14:textId="77777777" w:rsidR="00815997" w:rsidRDefault="00815997" w:rsidP="00B67AE7"/>
    <w:p w14:paraId="457DF535" w14:textId="77777777" w:rsidR="00A8177C" w:rsidRDefault="00A8177C" w:rsidP="00B67AE7"/>
    <w:p w14:paraId="1B41EFDF" w14:textId="08B25044" w:rsidR="00E87D65" w:rsidRDefault="001449D6" w:rsidP="004B3A84">
      <w:pPr>
        <w:jc w:val="center"/>
        <w:rPr>
          <w:b/>
          <w:sz w:val="32"/>
          <w:szCs w:val="32"/>
        </w:rPr>
      </w:pPr>
      <w:r>
        <w:br w:type="page"/>
      </w:r>
      <w:r w:rsidR="00A8177C" w:rsidRPr="009B4688">
        <w:rPr>
          <w:b/>
          <w:sz w:val="32"/>
          <w:szCs w:val="32"/>
        </w:rPr>
        <w:lastRenderedPageBreak/>
        <w:t>ÍNDICE DE TABLAS</w:t>
      </w:r>
    </w:p>
    <w:p w14:paraId="3F388525" w14:textId="77777777" w:rsidR="00E87D65" w:rsidRPr="00E87D65" w:rsidRDefault="00E87D65" w:rsidP="00E87D65">
      <w:pPr>
        <w:jc w:val="center"/>
        <w:rPr>
          <w:b/>
          <w:sz w:val="32"/>
          <w:szCs w:val="32"/>
        </w:rPr>
      </w:pPr>
    </w:p>
    <w:p w14:paraId="02E5C88A" w14:textId="00060173" w:rsidR="00D211B4" w:rsidRDefault="00E87D65">
      <w:pPr>
        <w:pStyle w:val="Tabladeilustraciones"/>
        <w:tabs>
          <w:tab w:val="right" w:leader="dot" w:pos="8494"/>
        </w:tabs>
        <w:rPr>
          <w:rFonts w:asciiTheme="minorHAnsi" w:eastAsiaTheme="minorEastAsia" w:hAnsiTheme="minorHAnsi"/>
          <w:noProof/>
          <w:lang w:eastAsia="es-EC"/>
        </w:rPr>
      </w:pPr>
      <w:r>
        <w:fldChar w:fldCharType="begin"/>
      </w:r>
      <w:r>
        <w:instrText xml:space="preserve"> TOC \h \z \c "Tabla" </w:instrText>
      </w:r>
      <w:r>
        <w:fldChar w:fldCharType="separate"/>
      </w:r>
      <w:hyperlink w:anchor="_Toc58407718" w:history="1">
        <w:r w:rsidR="00D211B4" w:rsidRPr="00006FCD">
          <w:rPr>
            <w:rStyle w:val="Hipervnculo"/>
            <w:rFonts w:cs="Arial"/>
            <w:b/>
            <w:bCs/>
            <w:noProof/>
          </w:rPr>
          <w:t>TABLA I:</w:t>
        </w:r>
        <w:r w:rsidR="00D211B4" w:rsidRPr="00006FCD">
          <w:rPr>
            <w:rStyle w:val="Hipervnculo"/>
            <w:rFonts w:cs="Arial"/>
            <w:noProof/>
          </w:rPr>
          <w:t xml:space="preserve"> Equipo de trabajo y asignaciones de roles</w:t>
        </w:r>
        <w:r w:rsidR="00D211B4">
          <w:rPr>
            <w:noProof/>
            <w:webHidden/>
          </w:rPr>
          <w:tab/>
        </w:r>
        <w:r w:rsidR="00D211B4">
          <w:rPr>
            <w:noProof/>
            <w:webHidden/>
          </w:rPr>
          <w:fldChar w:fldCharType="begin"/>
        </w:r>
        <w:r w:rsidR="00D211B4">
          <w:rPr>
            <w:noProof/>
            <w:webHidden/>
          </w:rPr>
          <w:instrText xml:space="preserve"> PAGEREF _Toc58407718 \h </w:instrText>
        </w:r>
        <w:r w:rsidR="00D211B4">
          <w:rPr>
            <w:noProof/>
            <w:webHidden/>
          </w:rPr>
        </w:r>
        <w:r w:rsidR="00D211B4">
          <w:rPr>
            <w:noProof/>
            <w:webHidden/>
          </w:rPr>
          <w:fldChar w:fldCharType="separate"/>
        </w:r>
        <w:r w:rsidR="00D211B4">
          <w:rPr>
            <w:noProof/>
            <w:webHidden/>
          </w:rPr>
          <w:t>6</w:t>
        </w:r>
        <w:r w:rsidR="00D211B4">
          <w:rPr>
            <w:noProof/>
            <w:webHidden/>
          </w:rPr>
          <w:fldChar w:fldCharType="end"/>
        </w:r>
      </w:hyperlink>
    </w:p>
    <w:p w14:paraId="444B19F1" w14:textId="04CA1870" w:rsidR="00D211B4" w:rsidRDefault="00CD1AC5">
      <w:pPr>
        <w:pStyle w:val="Tabladeilustraciones"/>
        <w:tabs>
          <w:tab w:val="right" w:leader="dot" w:pos="8494"/>
        </w:tabs>
        <w:rPr>
          <w:rFonts w:asciiTheme="minorHAnsi" w:eastAsiaTheme="minorEastAsia" w:hAnsiTheme="minorHAnsi"/>
          <w:noProof/>
          <w:lang w:eastAsia="es-EC"/>
        </w:rPr>
      </w:pPr>
      <w:r>
        <w:fldChar w:fldCharType="begin"/>
      </w:r>
      <w:r>
        <w:instrText xml:space="preserve"> HYPERLINK \l "_Toc58407719" </w:instrText>
      </w:r>
      <w:r>
        <w:fldChar w:fldCharType="separate"/>
      </w:r>
      <w:r w:rsidR="00D211B4" w:rsidRPr="00006FCD">
        <w:rPr>
          <w:rStyle w:val="Hipervnculo"/>
          <w:rFonts w:cs="Arial"/>
          <w:b/>
          <w:bCs/>
          <w:noProof/>
        </w:rPr>
        <w:t>TABLA II:</w:t>
      </w:r>
      <w:r w:rsidR="00D211B4" w:rsidRPr="00006FCD">
        <w:rPr>
          <w:rStyle w:val="Hipervnculo"/>
          <w:rFonts w:cs="Arial"/>
          <w:noProof/>
        </w:rPr>
        <w:t xml:space="preserve"> Historia de Usuario 1- Inicio de sesión del usuario administrador en el </w:t>
      </w:r>
      <w:del w:id="104" w:author="Daniel Casagallo" w:date="2020-12-21T18:43:00Z">
        <w:r w:rsidR="00D211B4" w:rsidRPr="00006FCD" w:rsidDel="0096106E">
          <w:rPr>
            <w:rStyle w:val="Hipervnculo"/>
            <w:rFonts w:cs="Arial"/>
            <w:noProof/>
          </w:rPr>
          <w:delText>Sistema</w:delText>
        </w:r>
      </w:del>
      <w:ins w:id="105" w:author="Daniel Casagallo" w:date="2020-12-21T18:43:00Z">
        <w:r w:rsidR="0096106E">
          <w:rPr>
            <w:rStyle w:val="Hipervnculo"/>
            <w:rFonts w:cs="Arial"/>
            <w:noProof/>
          </w:rPr>
          <w:t>Sistema</w:t>
        </w:r>
      </w:ins>
      <w:r w:rsidR="00D211B4" w:rsidRPr="00006FCD">
        <w:rPr>
          <w:rStyle w:val="Hipervnculo"/>
          <w:rFonts w:cs="Arial"/>
          <w:noProof/>
        </w:rPr>
        <w:t xml:space="preserve"> </w:t>
      </w:r>
      <w:del w:id="106" w:author="Daniel Casagallo" w:date="2020-12-21T18:44:00Z">
        <w:r w:rsidR="00D211B4" w:rsidRPr="00006FCD" w:rsidDel="0096106E">
          <w:rPr>
            <w:rStyle w:val="Hipervnculo"/>
            <w:rFonts w:cs="Arial"/>
            <w:noProof/>
          </w:rPr>
          <w:delText>Web</w:delText>
        </w:r>
      </w:del>
      <w:ins w:id="107" w:author="Daniel Casagallo" w:date="2020-12-21T18:44:00Z">
        <w:r w:rsidR="0096106E">
          <w:rPr>
            <w:rStyle w:val="Hipervnculo"/>
            <w:rFonts w:cs="Arial"/>
            <w:noProof/>
          </w:rPr>
          <w:t>Web</w:t>
        </w:r>
      </w:ins>
      <w:r w:rsidR="00D211B4">
        <w:rPr>
          <w:noProof/>
          <w:webHidden/>
        </w:rPr>
        <w:tab/>
      </w:r>
      <w:r w:rsidR="00D211B4">
        <w:rPr>
          <w:noProof/>
          <w:webHidden/>
        </w:rPr>
        <w:fldChar w:fldCharType="begin"/>
      </w:r>
      <w:r w:rsidR="00D211B4">
        <w:rPr>
          <w:noProof/>
          <w:webHidden/>
        </w:rPr>
        <w:instrText xml:space="preserve"> PAGEREF _Toc58407719 \h </w:instrText>
      </w:r>
      <w:r w:rsidR="00D211B4">
        <w:rPr>
          <w:noProof/>
          <w:webHidden/>
        </w:rPr>
      </w:r>
      <w:r w:rsidR="00D211B4">
        <w:rPr>
          <w:noProof/>
          <w:webHidden/>
        </w:rPr>
        <w:fldChar w:fldCharType="separate"/>
      </w:r>
      <w:r w:rsidR="00D211B4">
        <w:rPr>
          <w:noProof/>
          <w:webHidden/>
        </w:rPr>
        <w:t>7</w:t>
      </w:r>
      <w:r w:rsidR="00D211B4">
        <w:rPr>
          <w:noProof/>
          <w:webHidden/>
        </w:rPr>
        <w:fldChar w:fldCharType="end"/>
      </w:r>
      <w:r>
        <w:rPr>
          <w:noProof/>
        </w:rPr>
        <w:fldChar w:fldCharType="end"/>
      </w:r>
    </w:p>
    <w:p w14:paraId="102F1B28" w14:textId="58184446" w:rsidR="00D211B4" w:rsidRDefault="00CD1AC5">
      <w:pPr>
        <w:pStyle w:val="Tabladeilustraciones"/>
        <w:tabs>
          <w:tab w:val="right" w:leader="dot" w:pos="8494"/>
        </w:tabs>
        <w:rPr>
          <w:rFonts w:asciiTheme="minorHAnsi" w:eastAsiaTheme="minorEastAsia" w:hAnsiTheme="minorHAnsi"/>
          <w:noProof/>
          <w:lang w:eastAsia="es-EC"/>
        </w:rPr>
      </w:pPr>
      <w:r>
        <w:fldChar w:fldCharType="begin"/>
      </w:r>
      <w:r>
        <w:instrText xml:space="preserve"> HYPERLINK \l "_Toc58407720" </w:instrText>
      </w:r>
      <w:r>
        <w:fldChar w:fldCharType="separate"/>
      </w:r>
      <w:r w:rsidR="00D211B4" w:rsidRPr="00006FCD">
        <w:rPr>
          <w:rStyle w:val="Hipervnculo"/>
          <w:b/>
          <w:bCs/>
          <w:noProof/>
        </w:rPr>
        <w:t>TABLA III</w:t>
      </w:r>
      <w:r w:rsidR="00D211B4" w:rsidRPr="00006FCD">
        <w:rPr>
          <w:rStyle w:val="Hipervnculo"/>
          <w:noProof/>
        </w:rPr>
        <w:t xml:space="preserve">: Herramientas utilizadas para el desarrollo del </w:t>
      </w:r>
      <w:del w:id="108" w:author="Daniel Casagallo" w:date="2020-12-21T18:43:00Z">
        <w:r w:rsidR="00D211B4" w:rsidRPr="00006FCD" w:rsidDel="0096106E">
          <w:rPr>
            <w:rStyle w:val="Hipervnculo"/>
            <w:noProof/>
          </w:rPr>
          <w:delText>Sistema</w:delText>
        </w:r>
      </w:del>
      <w:ins w:id="109" w:author="Daniel Casagallo" w:date="2020-12-21T18:43:00Z">
        <w:r w:rsidR="0096106E">
          <w:rPr>
            <w:rStyle w:val="Hipervnculo"/>
            <w:noProof/>
          </w:rPr>
          <w:t>Sistema</w:t>
        </w:r>
      </w:ins>
      <w:r w:rsidR="00D211B4" w:rsidRPr="00006FCD">
        <w:rPr>
          <w:rStyle w:val="Hipervnculo"/>
          <w:noProof/>
        </w:rPr>
        <w:t xml:space="preserve"> </w:t>
      </w:r>
      <w:del w:id="110" w:author="Daniel Casagallo" w:date="2020-12-21T18:44:00Z">
        <w:r w:rsidR="00D211B4" w:rsidRPr="00006FCD" w:rsidDel="0096106E">
          <w:rPr>
            <w:rStyle w:val="Hipervnculo"/>
            <w:noProof/>
          </w:rPr>
          <w:delText>Web</w:delText>
        </w:r>
      </w:del>
      <w:ins w:id="111" w:author="Daniel Casagallo" w:date="2020-12-21T18:44:00Z">
        <w:r w:rsidR="0096106E">
          <w:rPr>
            <w:rStyle w:val="Hipervnculo"/>
            <w:noProof/>
          </w:rPr>
          <w:t>Web</w:t>
        </w:r>
      </w:ins>
      <w:r w:rsidR="00D211B4">
        <w:rPr>
          <w:noProof/>
          <w:webHidden/>
        </w:rPr>
        <w:tab/>
      </w:r>
      <w:r w:rsidR="00D211B4">
        <w:rPr>
          <w:noProof/>
          <w:webHidden/>
        </w:rPr>
        <w:fldChar w:fldCharType="begin"/>
      </w:r>
      <w:r w:rsidR="00D211B4">
        <w:rPr>
          <w:noProof/>
          <w:webHidden/>
        </w:rPr>
        <w:instrText xml:space="preserve"> PAGEREF _Toc58407720 \h </w:instrText>
      </w:r>
      <w:r w:rsidR="00D211B4">
        <w:rPr>
          <w:noProof/>
          <w:webHidden/>
        </w:rPr>
      </w:r>
      <w:r w:rsidR="00D211B4">
        <w:rPr>
          <w:noProof/>
          <w:webHidden/>
        </w:rPr>
        <w:fldChar w:fldCharType="separate"/>
      </w:r>
      <w:r w:rsidR="00D211B4">
        <w:rPr>
          <w:noProof/>
          <w:webHidden/>
        </w:rPr>
        <w:t>12</w:t>
      </w:r>
      <w:r w:rsidR="00D211B4">
        <w:rPr>
          <w:noProof/>
          <w:webHidden/>
        </w:rPr>
        <w:fldChar w:fldCharType="end"/>
      </w:r>
      <w:r>
        <w:rPr>
          <w:noProof/>
        </w:rPr>
        <w:fldChar w:fldCharType="end"/>
      </w:r>
    </w:p>
    <w:p w14:paraId="7A318786" w14:textId="5CD96024" w:rsidR="00D211B4" w:rsidRDefault="00CD1AC5">
      <w:pPr>
        <w:pStyle w:val="Tabladeilustraciones"/>
        <w:tabs>
          <w:tab w:val="right" w:leader="dot" w:pos="8494"/>
        </w:tabs>
        <w:rPr>
          <w:rFonts w:asciiTheme="minorHAnsi" w:eastAsiaTheme="minorEastAsia" w:hAnsiTheme="minorHAnsi"/>
          <w:noProof/>
          <w:lang w:eastAsia="es-EC"/>
        </w:rPr>
      </w:pPr>
      <w:r>
        <w:fldChar w:fldCharType="begin"/>
      </w:r>
      <w:r>
        <w:instrText xml:space="preserve"> HYPERLINK \l "_Toc58407721" </w:instrText>
      </w:r>
      <w:r>
        <w:fldChar w:fldCharType="separate"/>
      </w:r>
      <w:r w:rsidR="00D211B4" w:rsidRPr="00006FCD">
        <w:rPr>
          <w:rStyle w:val="Hipervnculo"/>
          <w:b/>
          <w:bCs/>
          <w:noProof/>
        </w:rPr>
        <w:t>TABLA IV:</w:t>
      </w:r>
      <w:r w:rsidR="00D211B4" w:rsidRPr="00006FCD">
        <w:rPr>
          <w:rStyle w:val="Hipervnculo"/>
          <w:noProof/>
        </w:rPr>
        <w:t xml:space="preserve"> Herramientas utilizadas para desarrollar la </w:t>
      </w:r>
      <w:del w:id="112" w:author="Daniel Casagallo" w:date="2020-12-21T18:44:00Z">
        <w:r w:rsidR="00D211B4" w:rsidRPr="00006FCD" w:rsidDel="0096106E">
          <w:rPr>
            <w:rStyle w:val="Hipervnculo"/>
            <w:noProof/>
          </w:rPr>
          <w:delText>Aplicación</w:delText>
        </w:r>
      </w:del>
      <w:ins w:id="113" w:author="Daniel Casagallo" w:date="2020-12-21T18:44:00Z">
        <w:r w:rsidR="0096106E">
          <w:rPr>
            <w:rStyle w:val="Hipervnculo"/>
            <w:noProof/>
          </w:rPr>
          <w:t>Aplicación</w:t>
        </w:r>
      </w:ins>
      <w:r w:rsidR="00D211B4" w:rsidRPr="00006FCD">
        <w:rPr>
          <w:rStyle w:val="Hipervnculo"/>
          <w:noProof/>
        </w:rPr>
        <w:t xml:space="preserve"> </w:t>
      </w:r>
      <w:del w:id="114" w:author="Daniel Casagallo" w:date="2020-12-21T18:45:00Z">
        <w:r w:rsidR="00D211B4" w:rsidRPr="00006FCD" w:rsidDel="0096106E">
          <w:rPr>
            <w:rStyle w:val="Hipervnculo"/>
            <w:noProof/>
          </w:rPr>
          <w:delText>Móvil</w:delText>
        </w:r>
      </w:del>
      <w:ins w:id="115" w:author="Daniel Casagallo" w:date="2020-12-21T18:45:00Z">
        <w:r w:rsidR="0096106E">
          <w:rPr>
            <w:rStyle w:val="Hipervnculo"/>
            <w:noProof/>
          </w:rPr>
          <w:t>Móvil</w:t>
        </w:r>
      </w:ins>
      <w:r w:rsidR="00D211B4">
        <w:rPr>
          <w:noProof/>
          <w:webHidden/>
        </w:rPr>
        <w:tab/>
      </w:r>
      <w:r w:rsidR="00D211B4">
        <w:rPr>
          <w:noProof/>
          <w:webHidden/>
        </w:rPr>
        <w:fldChar w:fldCharType="begin"/>
      </w:r>
      <w:r w:rsidR="00D211B4">
        <w:rPr>
          <w:noProof/>
          <w:webHidden/>
        </w:rPr>
        <w:instrText xml:space="preserve"> PAGEREF _Toc58407721 \h </w:instrText>
      </w:r>
      <w:r w:rsidR="00D211B4">
        <w:rPr>
          <w:noProof/>
          <w:webHidden/>
        </w:rPr>
      </w:r>
      <w:r w:rsidR="00D211B4">
        <w:rPr>
          <w:noProof/>
          <w:webHidden/>
        </w:rPr>
        <w:fldChar w:fldCharType="separate"/>
      </w:r>
      <w:r w:rsidR="00D211B4">
        <w:rPr>
          <w:noProof/>
          <w:webHidden/>
        </w:rPr>
        <w:t>12</w:t>
      </w:r>
      <w:r w:rsidR="00D211B4">
        <w:rPr>
          <w:noProof/>
          <w:webHidden/>
        </w:rPr>
        <w:fldChar w:fldCharType="end"/>
      </w:r>
      <w:r>
        <w:rPr>
          <w:noProof/>
        </w:rPr>
        <w:fldChar w:fldCharType="end"/>
      </w:r>
    </w:p>
    <w:p w14:paraId="59291025" w14:textId="1A4A23DD" w:rsidR="00D211B4" w:rsidRDefault="00CD1AC5">
      <w:pPr>
        <w:pStyle w:val="Tabladeilustraciones"/>
        <w:tabs>
          <w:tab w:val="right" w:leader="dot" w:pos="8494"/>
        </w:tabs>
        <w:rPr>
          <w:rFonts w:asciiTheme="minorHAnsi" w:eastAsiaTheme="minorEastAsia" w:hAnsiTheme="minorHAnsi"/>
          <w:noProof/>
          <w:lang w:eastAsia="es-EC"/>
        </w:rPr>
      </w:pPr>
      <w:r>
        <w:fldChar w:fldCharType="begin"/>
      </w:r>
      <w:r>
        <w:instrText xml:space="preserve"> HYPERLINK \l "_Toc58407722" </w:instrText>
      </w:r>
      <w:r>
        <w:fldChar w:fldCharType="separate"/>
      </w:r>
      <w:r w:rsidR="00D211B4" w:rsidRPr="00006FCD">
        <w:rPr>
          <w:rStyle w:val="Hipervnculo"/>
          <w:b/>
          <w:bCs/>
          <w:noProof/>
        </w:rPr>
        <w:t>TABLA V:</w:t>
      </w:r>
      <w:r w:rsidR="00D211B4" w:rsidRPr="00006FCD">
        <w:rPr>
          <w:rStyle w:val="Hipervnculo"/>
          <w:noProof/>
        </w:rPr>
        <w:t xml:space="preserve"> Librerías usadas en el desarrollo del </w:t>
      </w:r>
      <w:del w:id="116" w:author="Daniel Casagallo" w:date="2020-12-21T18:43:00Z">
        <w:r w:rsidR="00D211B4" w:rsidRPr="00006FCD" w:rsidDel="0096106E">
          <w:rPr>
            <w:rStyle w:val="Hipervnculo"/>
            <w:noProof/>
          </w:rPr>
          <w:delText>Sistema</w:delText>
        </w:r>
      </w:del>
      <w:ins w:id="117" w:author="Daniel Casagallo" w:date="2020-12-21T18:43:00Z">
        <w:r w:rsidR="0096106E">
          <w:rPr>
            <w:rStyle w:val="Hipervnculo"/>
            <w:noProof/>
          </w:rPr>
          <w:t>Sistema</w:t>
        </w:r>
      </w:ins>
      <w:r w:rsidR="00D211B4" w:rsidRPr="00006FCD">
        <w:rPr>
          <w:rStyle w:val="Hipervnculo"/>
          <w:noProof/>
        </w:rPr>
        <w:t xml:space="preserve"> </w:t>
      </w:r>
      <w:del w:id="118" w:author="Daniel Casagallo" w:date="2020-12-21T18:44:00Z">
        <w:r w:rsidR="00D211B4" w:rsidRPr="00006FCD" w:rsidDel="0096106E">
          <w:rPr>
            <w:rStyle w:val="Hipervnculo"/>
            <w:noProof/>
          </w:rPr>
          <w:delText>Web</w:delText>
        </w:r>
      </w:del>
      <w:ins w:id="119" w:author="Daniel Casagallo" w:date="2020-12-21T18:44:00Z">
        <w:r w:rsidR="0096106E">
          <w:rPr>
            <w:rStyle w:val="Hipervnculo"/>
            <w:noProof/>
          </w:rPr>
          <w:t>Web</w:t>
        </w:r>
      </w:ins>
      <w:r w:rsidR="00D211B4" w:rsidRPr="00006FCD">
        <w:rPr>
          <w:rStyle w:val="Hipervnculo"/>
          <w:noProof/>
        </w:rPr>
        <w:t xml:space="preserve"> y </w:t>
      </w:r>
      <w:del w:id="120" w:author="Daniel Casagallo" w:date="2020-12-21T18:44:00Z">
        <w:r w:rsidR="00D211B4" w:rsidRPr="00006FCD" w:rsidDel="0096106E">
          <w:rPr>
            <w:rStyle w:val="Hipervnculo"/>
            <w:noProof/>
          </w:rPr>
          <w:delText>Aplicación</w:delText>
        </w:r>
      </w:del>
      <w:ins w:id="121" w:author="Daniel Casagallo" w:date="2020-12-21T18:44:00Z">
        <w:r w:rsidR="0096106E">
          <w:rPr>
            <w:rStyle w:val="Hipervnculo"/>
            <w:noProof/>
          </w:rPr>
          <w:t>Aplicación</w:t>
        </w:r>
      </w:ins>
      <w:r w:rsidR="00D211B4" w:rsidRPr="00006FCD">
        <w:rPr>
          <w:rStyle w:val="Hipervnculo"/>
          <w:noProof/>
        </w:rPr>
        <w:t xml:space="preserve"> </w:t>
      </w:r>
      <w:del w:id="122" w:author="Daniel Casagallo" w:date="2020-12-21T18:45:00Z">
        <w:r w:rsidR="00D211B4" w:rsidRPr="00006FCD" w:rsidDel="0096106E">
          <w:rPr>
            <w:rStyle w:val="Hipervnculo"/>
            <w:noProof/>
          </w:rPr>
          <w:delText>Móvil</w:delText>
        </w:r>
      </w:del>
      <w:ins w:id="123" w:author="Daniel Casagallo" w:date="2020-12-21T18:45:00Z">
        <w:r w:rsidR="0096106E">
          <w:rPr>
            <w:rStyle w:val="Hipervnculo"/>
            <w:noProof/>
          </w:rPr>
          <w:t>Móvil</w:t>
        </w:r>
      </w:ins>
      <w:r w:rsidR="00D211B4">
        <w:rPr>
          <w:noProof/>
          <w:webHidden/>
        </w:rPr>
        <w:tab/>
      </w:r>
      <w:r w:rsidR="00D211B4">
        <w:rPr>
          <w:noProof/>
          <w:webHidden/>
        </w:rPr>
        <w:fldChar w:fldCharType="begin"/>
      </w:r>
      <w:r w:rsidR="00D211B4">
        <w:rPr>
          <w:noProof/>
          <w:webHidden/>
        </w:rPr>
        <w:instrText xml:space="preserve"> PAGEREF _Toc58407722 \h </w:instrText>
      </w:r>
      <w:r w:rsidR="00D211B4">
        <w:rPr>
          <w:noProof/>
          <w:webHidden/>
        </w:rPr>
      </w:r>
      <w:r w:rsidR="00D211B4">
        <w:rPr>
          <w:noProof/>
          <w:webHidden/>
        </w:rPr>
        <w:fldChar w:fldCharType="separate"/>
      </w:r>
      <w:r w:rsidR="00D211B4">
        <w:rPr>
          <w:noProof/>
          <w:webHidden/>
        </w:rPr>
        <w:t>13</w:t>
      </w:r>
      <w:r w:rsidR="00D211B4">
        <w:rPr>
          <w:noProof/>
          <w:webHidden/>
        </w:rPr>
        <w:fldChar w:fldCharType="end"/>
      </w:r>
      <w:r>
        <w:rPr>
          <w:noProof/>
        </w:rPr>
        <w:fldChar w:fldCharType="end"/>
      </w:r>
    </w:p>
    <w:p w14:paraId="175D4E02" w14:textId="4922C3A0" w:rsidR="00D211B4" w:rsidRDefault="00CD1AC5">
      <w:pPr>
        <w:pStyle w:val="Tabladeilustraciones"/>
        <w:tabs>
          <w:tab w:val="right" w:leader="dot" w:pos="8494"/>
        </w:tabs>
        <w:rPr>
          <w:rFonts w:asciiTheme="minorHAnsi" w:eastAsiaTheme="minorEastAsia" w:hAnsiTheme="minorHAnsi"/>
          <w:noProof/>
          <w:lang w:eastAsia="es-EC"/>
        </w:rPr>
      </w:pPr>
      <w:hyperlink w:anchor="_Toc58407723" w:history="1">
        <w:r w:rsidR="00D211B4" w:rsidRPr="00006FCD">
          <w:rPr>
            <w:rStyle w:val="Hipervnculo"/>
            <w:b/>
            <w:bCs/>
            <w:noProof/>
          </w:rPr>
          <w:t>TABLA VI:</w:t>
        </w:r>
        <w:r w:rsidR="00D211B4" w:rsidRPr="00006FCD">
          <w:rPr>
            <w:rStyle w:val="Hipervnculo"/>
            <w:noProof/>
          </w:rPr>
          <w:t xml:space="preserve"> Navegadores utilizados para las pruebas de compatibilidad</w:t>
        </w:r>
        <w:r w:rsidR="00D211B4">
          <w:rPr>
            <w:noProof/>
            <w:webHidden/>
          </w:rPr>
          <w:tab/>
        </w:r>
        <w:r w:rsidR="00D211B4">
          <w:rPr>
            <w:noProof/>
            <w:webHidden/>
          </w:rPr>
          <w:fldChar w:fldCharType="begin"/>
        </w:r>
        <w:r w:rsidR="00D211B4">
          <w:rPr>
            <w:noProof/>
            <w:webHidden/>
          </w:rPr>
          <w:instrText xml:space="preserve"> PAGEREF _Toc58407723 \h </w:instrText>
        </w:r>
        <w:r w:rsidR="00D211B4">
          <w:rPr>
            <w:noProof/>
            <w:webHidden/>
          </w:rPr>
        </w:r>
        <w:r w:rsidR="00D211B4">
          <w:rPr>
            <w:noProof/>
            <w:webHidden/>
          </w:rPr>
          <w:fldChar w:fldCharType="separate"/>
        </w:r>
        <w:r w:rsidR="00D211B4">
          <w:rPr>
            <w:noProof/>
            <w:webHidden/>
          </w:rPr>
          <w:t>37</w:t>
        </w:r>
        <w:r w:rsidR="00D211B4">
          <w:rPr>
            <w:noProof/>
            <w:webHidden/>
          </w:rPr>
          <w:fldChar w:fldCharType="end"/>
        </w:r>
      </w:hyperlink>
    </w:p>
    <w:p w14:paraId="71867226" w14:textId="16245C46" w:rsidR="00D211B4" w:rsidRDefault="00CD1AC5">
      <w:pPr>
        <w:pStyle w:val="Tabladeilustraciones"/>
        <w:tabs>
          <w:tab w:val="right" w:leader="dot" w:pos="8494"/>
        </w:tabs>
        <w:rPr>
          <w:rFonts w:asciiTheme="minorHAnsi" w:eastAsiaTheme="minorEastAsia" w:hAnsiTheme="minorHAnsi"/>
          <w:noProof/>
          <w:lang w:eastAsia="es-EC"/>
        </w:rPr>
      </w:pPr>
      <w:hyperlink w:anchor="_Toc58407724" w:history="1">
        <w:r w:rsidR="00D211B4" w:rsidRPr="00006FCD">
          <w:rPr>
            <w:rStyle w:val="Hipervnculo"/>
            <w:b/>
            <w:bCs/>
            <w:noProof/>
          </w:rPr>
          <w:t>TABLA VII:</w:t>
        </w:r>
        <w:r w:rsidR="00D211B4" w:rsidRPr="00006FCD">
          <w:rPr>
            <w:rStyle w:val="Hipervnculo"/>
            <w:noProof/>
          </w:rPr>
          <w:t xml:space="preserve"> Dispositivos utilizados para las pruebas de compatibilidad</w:t>
        </w:r>
        <w:r w:rsidR="00D211B4">
          <w:rPr>
            <w:noProof/>
            <w:webHidden/>
          </w:rPr>
          <w:tab/>
        </w:r>
        <w:r w:rsidR="00D211B4">
          <w:rPr>
            <w:noProof/>
            <w:webHidden/>
          </w:rPr>
          <w:fldChar w:fldCharType="begin"/>
        </w:r>
        <w:r w:rsidR="00D211B4">
          <w:rPr>
            <w:noProof/>
            <w:webHidden/>
          </w:rPr>
          <w:instrText xml:space="preserve"> PAGEREF _Toc58407724 \h </w:instrText>
        </w:r>
        <w:r w:rsidR="00D211B4">
          <w:rPr>
            <w:noProof/>
            <w:webHidden/>
          </w:rPr>
        </w:r>
        <w:r w:rsidR="00D211B4">
          <w:rPr>
            <w:noProof/>
            <w:webHidden/>
          </w:rPr>
          <w:fldChar w:fldCharType="separate"/>
        </w:r>
        <w:r w:rsidR="00D211B4">
          <w:rPr>
            <w:noProof/>
            <w:webHidden/>
          </w:rPr>
          <w:t>38</w:t>
        </w:r>
        <w:r w:rsidR="00D211B4">
          <w:rPr>
            <w:noProof/>
            <w:webHidden/>
          </w:rPr>
          <w:fldChar w:fldCharType="end"/>
        </w:r>
      </w:hyperlink>
    </w:p>
    <w:p w14:paraId="7BD6FF62" w14:textId="7086EAAC" w:rsidR="00E87D65" w:rsidRDefault="00E87D65" w:rsidP="00B67AE7">
      <w:r>
        <w:fldChar w:fldCharType="end"/>
      </w:r>
    </w:p>
    <w:p w14:paraId="5E8A3196" w14:textId="77777777" w:rsidR="00725089" w:rsidRDefault="00725089" w:rsidP="00B67AE7"/>
    <w:p w14:paraId="769D3722" w14:textId="77777777" w:rsidR="00725089" w:rsidRDefault="00725089" w:rsidP="00B67AE7"/>
    <w:p w14:paraId="085905EC" w14:textId="77777777" w:rsidR="00725089" w:rsidRDefault="00725089" w:rsidP="00B67AE7"/>
    <w:p w14:paraId="5A44D7DE" w14:textId="77777777" w:rsidR="000536E5" w:rsidRDefault="000536E5" w:rsidP="00B67AE7"/>
    <w:p w14:paraId="1E1A5523" w14:textId="77777777" w:rsidR="000536E5" w:rsidRDefault="000536E5" w:rsidP="00B67AE7"/>
    <w:p w14:paraId="7340F25C" w14:textId="77777777" w:rsidR="000536E5" w:rsidRDefault="000536E5" w:rsidP="00B67AE7"/>
    <w:p w14:paraId="1D9E9AAD" w14:textId="77777777" w:rsidR="000536E5" w:rsidRDefault="000536E5" w:rsidP="00B67AE7"/>
    <w:p w14:paraId="68A09E03" w14:textId="77777777" w:rsidR="000536E5" w:rsidRDefault="000536E5" w:rsidP="00B67AE7"/>
    <w:p w14:paraId="74DAB7A5" w14:textId="77777777" w:rsidR="000536E5" w:rsidRDefault="000536E5" w:rsidP="00B67AE7"/>
    <w:p w14:paraId="05C43DFD" w14:textId="77777777" w:rsidR="000536E5" w:rsidRDefault="000536E5" w:rsidP="00B67AE7"/>
    <w:p w14:paraId="548ACEED" w14:textId="77777777" w:rsidR="000536E5" w:rsidRDefault="000536E5" w:rsidP="00B67AE7"/>
    <w:p w14:paraId="6C3146E4" w14:textId="77777777" w:rsidR="000536E5" w:rsidRDefault="000536E5" w:rsidP="00B67AE7"/>
    <w:p w14:paraId="7689B9B9" w14:textId="77777777" w:rsidR="000536E5" w:rsidRDefault="000536E5" w:rsidP="00B67AE7"/>
    <w:p w14:paraId="1CA6D922" w14:textId="77777777" w:rsidR="000536E5" w:rsidRDefault="000536E5" w:rsidP="00B67AE7"/>
    <w:p w14:paraId="47E4A89F" w14:textId="7A3C0B22" w:rsidR="00D17130" w:rsidRDefault="00D17130">
      <w:pPr>
        <w:spacing w:line="259" w:lineRule="auto"/>
        <w:jc w:val="left"/>
      </w:pPr>
      <w:r>
        <w:br w:type="page"/>
      </w:r>
    </w:p>
    <w:p w14:paraId="01DA5BF6" w14:textId="77777777" w:rsidR="000536E5" w:rsidRPr="000536E5" w:rsidRDefault="000536E5" w:rsidP="000536E5">
      <w:pPr>
        <w:jc w:val="center"/>
        <w:rPr>
          <w:b/>
          <w:sz w:val="32"/>
          <w:szCs w:val="32"/>
        </w:rPr>
      </w:pPr>
      <w:r w:rsidRPr="000536E5">
        <w:rPr>
          <w:b/>
          <w:sz w:val="32"/>
          <w:szCs w:val="32"/>
        </w:rPr>
        <w:lastRenderedPageBreak/>
        <w:t>RESUMEN</w:t>
      </w:r>
    </w:p>
    <w:p w14:paraId="310694D4" w14:textId="77777777" w:rsidR="000536E5" w:rsidRDefault="000536E5" w:rsidP="00B67AE7"/>
    <w:p w14:paraId="24DD38AF" w14:textId="69D7BA91" w:rsidR="00421673" w:rsidRPr="00421673" w:rsidRDefault="004B3A84" w:rsidP="00421673">
      <w:pPr>
        <w:spacing w:line="365" w:lineRule="auto"/>
        <w:rPr>
          <w:rFonts w:cs="Arial"/>
          <w:color w:val="000000" w:themeColor="text1"/>
          <w:lang w:val="es-ES_tradnl"/>
        </w:rPr>
      </w:pPr>
      <w:r>
        <w:rPr>
          <w:rFonts w:cs="Arial"/>
          <w:color w:val="000000" w:themeColor="text1"/>
          <w:lang w:val="es-ES_tradnl"/>
        </w:rPr>
        <w:t>En la actualidad la aparición de n</w:t>
      </w:r>
      <w:r w:rsidR="00421673" w:rsidRPr="00421673">
        <w:rPr>
          <w:rFonts w:cs="Arial"/>
          <w:color w:val="000000" w:themeColor="text1"/>
          <w:lang w:val="es-ES_tradnl"/>
        </w:rPr>
        <w:t>u</w:t>
      </w:r>
      <w:r>
        <w:rPr>
          <w:rFonts w:cs="Arial"/>
          <w:color w:val="000000" w:themeColor="text1"/>
          <w:lang w:val="es-ES_tradnl"/>
        </w:rPr>
        <w:t>evas herramientas tecnológicas, e</w:t>
      </w:r>
      <w:r w:rsidRPr="00421673">
        <w:rPr>
          <w:rFonts w:cs="Arial"/>
          <w:color w:val="000000" w:themeColor="text1"/>
          <w:lang w:val="es-ES_tradnl"/>
        </w:rPr>
        <w:t xml:space="preserve">l avance </w:t>
      </w:r>
      <w:r>
        <w:rPr>
          <w:rFonts w:cs="Arial"/>
          <w:color w:val="000000" w:themeColor="text1"/>
          <w:lang w:val="es-ES_tradnl"/>
        </w:rPr>
        <w:t>tecnol</w:t>
      </w:r>
      <w:r w:rsidR="004550DF">
        <w:rPr>
          <w:rFonts w:cs="Arial"/>
          <w:color w:val="000000" w:themeColor="text1"/>
          <w:lang w:val="es-ES_tradnl"/>
        </w:rPr>
        <w:t xml:space="preserve">ógico y la forma en como hoy las personas </w:t>
      </w:r>
      <w:r>
        <w:rPr>
          <w:rFonts w:cs="Arial"/>
          <w:color w:val="000000" w:themeColor="text1"/>
          <w:lang w:val="es-ES_tradnl"/>
        </w:rPr>
        <w:t xml:space="preserve">se comunica </w:t>
      </w:r>
      <w:r w:rsidR="00421673" w:rsidRPr="00421673">
        <w:rPr>
          <w:rFonts w:cs="Arial"/>
          <w:color w:val="000000" w:themeColor="text1"/>
          <w:lang w:val="es-ES_tradnl"/>
        </w:rPr>
        <w:t xml:space="preserve">ha </w:t>
      </w:r>
      <w:r w:rsidR="004550DF">
        <w:rPr>
          <w:rFonts w:cs="Arial"/>
          <w:color w:val="000000" w:themeColor="text1"/>
          <w:lang w:val="es-ES_tradnl"/>
        </w:rPr>
        <w:t xml:space="preserve">ocasionado grandes cambios en el campo de las Tecnologías de la Información. </w:t>
      </w:r>
      <w:del w:id="124" w:author="Docente" w:date="2020-12-15T03:42:00Z">
        <w:r w:rsidR="004550DF" w:rsidDel="00E175FF">
          <w:rPr>
            <w:rFonts w:cs="Arial"/>
            <w:color w:val="000000" w:themeColor="text1"/>
            <w:lang w:val="es-ES_tradnl"/>
          </w:rPr>
          <w:delText>L</w:delText>
        </w:r>
        <w:r w:rsidR="00421673" w:rsidRPr="00421673" w:rsidDel="00E175FF">
          <w:rPr>
            <w:rFonts w:cs="Arial"/>
            <w:color w:val="000000" w:themeColor="text1"/>
            <w:lang w:val="es-ES_tradnl"/>
          </w:rPr>
          <w:delText>o que</w:delText>
        </w:r>
      </w:del>
      <w:ins w:id="125" w:author="Docente" w:date="2020-12-15T03:42:00Z">
        <w:r w:rsidR="00E175FF">
          <w:rPr>
            <w:rFonts w:cs="Arial"/>
            <w:color w:val="000000" w:themeColor="text1"/>
            <w:lang w:val="es-ES_tradnl"/>
          </w:rPr>
          <w:t>Se</w:t>
        </w:r>
      </w:ins>
      <w:r w:rsidR="00421673" w:rsidRPr="00421673">
        <w:rPr>
          <w:rFonts w:cs="Arial"/>
          <w:color w:val="000000" w:themeColor="text1"/>
          <w:lang w:val="es-ES_tradnl"/>
        </w:rPr>
        <w:t xml:space="preserve"> ha inc</w:t>
      </w:r>
      <w:r w:rsidR="004C6440">
        <w:rPr>
          <w:rFonts w:cs="Arial"/>
          <w:color w:val="000000" w:themeColor="text1"/>
          <w:lang w:val="es-ES_tradnl"/>
        </w:rPr>
        <w:t>rementado el uso de</w:t>
      </w:r>
      <w:r w:rsidR="004550DF">
        <w:rPr>
          <w:rFonts w:cs="Arial"/>
          <w:color w:val="000000" w:themeColor="text1"/>
          <w:lang w:val="es-ES_tradnl"/>
        </w:rPr>
        <w:t xml:space="preserve"> Internet, </w:t>
      </w:r>
      <w:r w:rsidR="00421673" w:rsidRPr="00421673">
        <w:rPr>
          <w:rFonts w:cs="Arial"/>
          <w:color w:val="000000" w:themeColor="text1"/>
          <w:lang w:val="es-ES_tradnl"/>
        </w:rPr>
        <w:t>la integració</w:t>
      </w:r>
      <w:r w:rsidR="004550DF">
        <w:rPr>
          <w:rFonts w:cs="Arial"/>
          <w:color w:val="000000" w:themeColor="text1"/>
          <w:lang w:val="es-ES_tradnl"/>
        </w:rPr>
        <w:t xml:space="preserve">n de los teléfonos inteligentes, información en tiempo real, aparición de </w:t>
      </w:r>
      <w:r w:rsidR="00421673" w:rsidRPr="00421673">
        <w:rPr>
          <w:rFonts w:cs="Arial"/>
          <w:color w:val="000000" w:themeColor="text1"/>
          <w:lang w:val="es-ES_tradnl"/>
        </w:rPr>
        <w:t>aplicaciones intuitivas</w:t>
      </w:r>
      <w:r w:rsidR="004550DF">
        <w:rPr>
          <w:rFonts w:cs="Arial"/>
          <w:color w:val="000000" w:themeColor="text1"/>
          <w:lang w:val="es-ES_tradnl"/>
        </w:rPr>
        <w:t xml:space="preserve"> y fáciles de usar, entre otros</w:t>
      </w:r>
      <w:del w:id="126" w:author="Docente" w:date="2020-12-15T03:42:00Z">
        <w:r w:rsidR="004550DF" w:rsidDel="00E175FF">
          <w:rPr>
            <w:rFonts w:cs="Arial"/>
            <w:color w:val="000000" w:themeColor="text1"/>
            <w:lang w:val="es-ES_tradnl"/>
          </w:rPr>
          <w:delText xml:space="preserve">. </w:delText>
        </w:r>
      </w:del>
      <w:ins w:id="127" w:author="Docente" w:date="2020-12-15T03:42:00Z">
        <w:r w:rsidR="00E175FF">
          <w:rPr>
            <w:rFonts w:cs="Arial"/>
            <w:color w:val="000000" w:themeColor="text1"/>
            <w:lang w:val="es-ES_tradnl"/>
          </w:rPr>
          <w:t xml:space="preserve">, </w:t>
        </w:r>
      </w:ins>
      <w:del w:id="128" w:author="Docente" w:date="2020-12-15T03:43:00Z">
        <w:r w:rsidR="004550DF" w:rsidDel="00E175FF">
          <w:rPr>
            <w:rFonts w:cs="Arial"/>
            <w:color w:val="000000" w:themeColor="text1"/>
            <w:lang w:val="es-ES_tradnl"/>
          </w:rPr>
          <w:delText xml:space="preserve">Facilitándoles </w:delText>
        </w:r>
      </w:del>
      <w:ins w:id="129" w:author="Docente" w:date="2020-12-15T03:43:00Z">
        <w:del w:id="130" w:author="Daniel Casagallo" w:date="2020-12-19T12:38:00Z">
          <w:r w:rsidR="00E175FF" w:rsidDel="00CD1AC5">
            <w:rPr>
              <w:rFonts w:cs="Arial"/>
              <w:color w:val="000000" w:themeColor="text1"/>
              <w:lang w:val="es-ES_tradnl"/>
            </w:rPr>
            <w:delText>facilitándo</w:delText>
          </w:r>
        </w:del>
      </w:ins>
      <w:ins w:id="131" w:author="Daniel Casagallo" w:date="2020-12-19T12:38:00Z">
        <w:r w:rsidR="00CD1AC5">
          <w:rPr>
            <w:rFonts w:cs="Arial"/>
            <w:color w:val="000000" w:themeColor="text1"/>
            <w:lang w:val="es-ES_tradnl"/>
          </w:rPr>
          <w:t>facilitando</w:t>
        </w:r>
      </w:ins>
      <w:ins w:id="132" w:author="Docente" w:date="2020-12-15T03:43:00Z">
        <w:r w:rsidR="00E175FF">
          <w:rPr>
            <w:rFonts w:cs="Arial"/>
            <w:color w:val="000000" w:themeColor="text1"/>
            <w:lang w:val="es-ES_tradnl"/>
          </w:rPr>
          <w:t xml:space="preserve"> </w:t>
        </w:r>
      </w:ins>
      <w:r w:rsidR="004550DF">
        <w:rPr>
          <w:rFonts w:cs="Arial"/>
          <w:color w:val="000000" w:themeColor="text1"/>
          <w:lang w:val="es-ES_tradnl"/>
        </w:rPr>
        <w:t xml:space="preserve">a las personas </w:t>
      </w:r>
      <w:del w:id="133" w:author="Docente" w:date="2020-12-15T03:43:00Z">
        <w:r w:rsidR="004550DF" w:rsidDel="00E175FF">
          <w:rPr>
            <w:rFonts w:cs="Arial"/>
            <w:color w:val="000000" w:themeColor="text1"/>
            <w:lang w:val="es-ES_tradnl"/>
          </w:rPr>
          <w:delText xml:space="preserve">en </w:delText>
        </w:r>
      </w:del>
      <w:r w:rsidR="004550DF">
        <w:rPr>
          <w:rFonts w:cs="Arial"/>
          <w:color w:val="000000" w:themeColor="text1"/>
          <w:lang w:val="es-ES_tradnl"/>
        </w:rPr>
        <w:t xml:space="preserve">el desarrollo </w:t>
      </w:r>
      <w:r w:rsidR="007428D8">
        <w:rPr>
          <w:rFonts w:cs="Arial"/>
          <w:color w:val="000000" w:themeColor="text1"/>
          <w:lang w:val="es-ES_tradnl"/>
        </w:rPr>
        <w:t xml:space="preserve">sus actividades diarias </w:t>
      </w:r>
      <w:sdt>
        <w:sdtPr>
          <w:rPr>
            <w:rFonts w:cs="Arial"/>
            <w:color w:val="000000" w:themeColor="text1"/>
            <w:lang w:val="es-ES_tradnl"/>
          </w:rPr>
          <w:id w:val="-920244996"/>
          <w:citation/>
        </w:sdtPr>
        <w:sdtContent>
          <w:r w:rsidR="001D4F25">
            <w:rPr>
              <w:rFonts w:cs="Arial"/>
              <w:color w:val="000000" w:themeColor="text1"/>
              <w:lang w:val="es-ES_tradnl"/>
            </w:rPr>
            <w:fldChar w:fldCharType="begin"/>
          </w:r>
          <w:r w:rsidR="001D4F25">
            <w:rPr>
              <w:rFonts w:cs="Arial"/>
              <w:color w:val="000000" w:themeColor="text1"/>
              <w:lang w:val="es-MX"/>
            </w:rPr>
            <w:instrText xml:space="preserve"> CITATION Ben03 \l 2058 </w:instrText>
          </w:r>
          <w:r w:rsidR="001D4F25">
            <w:rPr>
              <w:rFonts w:cs="Arial"/>
              <w:color w:val="000000" w:themeColor="text1"/>
              <w:lang w:val="es-ES_tradnl"/>
            </w:rPr>
            <w:fldChar w:fldCharType="separate"/>
          </w:r>
          <w:r w:rsidR="009C7FA6" w:rsidRPr="009C7FA6">
            <w:rPr>
              <w:rFonts w:cs="Arial"/>
              <w:noProof/>
              <w:color w:val="000000" w:themeColor="text1"/>
              <w:lang w:val="es-MX"/>
            </w:rPr>
            <w:t>[1]</w:t>
          </w:r>
          <w:r w:rsidR="001D4F25">
            <w:rPr>
              <w:rFonts w:cs="Arial"/>
              <w:color w:val="000000" w:themeColor="text1"/>
              <w:lang w:val="es-ES_tradnl"/>
            </w:rPr>
            <w:fldChar w:fldCharType="end"/>
          </w:r>
        </w:sdtContent>
      </w:sdt>
      <w:r w:rsidR="007428D8">
        <w:rPr>
          <w:rFonts w:cs="Arial"/>
          <w:color w:val="000000" w:themeColor="text1"/>
          <w:lang w:val="es-ES_tradnl"/>
        </w:rPr>
        <w:t>.</w:t>
      </w:r>
    </w:p>
    <w:p w14:paraId="55D448F2" w14:textId="294EA682" w:rsidR="00421673" w:rsidRPr="00421673" w:rsidRDefault="00421673" w:rsidP="00421673">
      <w:pPr>
        <w:spacing w:line="365" w:lineRule="auto"/>
        <w:rPr>
          <w:rFonts w:cs="Arial"/>
          <w:color w:val="000000" w:themeColor="text1"/>
          <w:lang w:val="es-ES_tradnl"/>
        </w:rPr>
      </w:pPr>
      <w:r w:rsidRPr="00421673">
        <w:rPr>
          <w:rFonts w:cs="Arial"/>
          <w:color w:val="000000" w:themeColor="text1"/>
          <w:lang w:val="es-ES_tradnl"/>
        </w:rPr>
        <w:t xml:space="preserve">Es por </w:t>
      </w:r>
      <w:r w:rsidR="004550DF">
        <w:rPr>
          <w:rFonts w:cs="Arial"/>
          <w:color w:val="000000" w:themeColor="text1"/>
          <w:lang w:val="es-ES_tradnl"/>
        </w:rPr>
        <w:t xml:space="preserve">ello, </w:t>
      </w:r>
      <w:r w:rsidRPr="00421673">
        <w:rPr>
          <w:rFonts w:cs="Arial"/>
          <w:color w:val="000000" w:themeColor="text1"/>
          <w:lang w:val="es-ES_tradnl"/>
        </w:rPr>
        <w:t xml:space="preserve">que se ha </w:t>
      </w:r>
      <w:del w:id="134" w:author="Daniel Casagallo" w:date="2020-12-19T12:38:00Z">
        <w:r w:rsidR="004550DF" w:rsidDel="00CD1AC5">
          <w:rPr>
            <w:rFonts w:cs="Arial"/>
            <w:color w:val="000000" w:themeColor="text1"/>
            <w:lang w:val="es-ES_tradnl"/>
          </w:rPr>
          <w:delText xml:space="preserve">desarrollado </w:delText>
        </w:r>
        <w:r w:rsidR="004C6440" w:rsidDel="00CD1AC5">
          <w:rPr>
            <w:rFonts w:cs="Arial"/>
            <w:color w:val="000000" w:themeColor="text1"/>
            <w:lang w:val="es-ES_tradnl"/>
          </w:rPr>
          <w:delText>un</w:delText>
        </w:r>
      </w:del>
      <w:ins w:id="135" w:author="Daniel Casagallo" w:date="2020-12-19T12:38:00Z">
        <w:r w:rsidR="00CD1AC5">
          <w:rPr>
            <w:rFonts w:cs="Arial"/>
            <w:color w:val="000000" w:themeColor="text1"/>
            <w:lang w:val="es-ES_tradnl"/>
          </w:rPr>
          <w:t>desarrollado un</w:t>
        </w:r>
      </w:ins>
      <w:r w:rsidR="004C6440">
        <w:rPr>
          <w:rFonts w:cs="Arial"/>
          <w:color w:val="000000" w:themeColor="text1"/>
          <w:lang w:val="es-ES_tradnl"/>
        </w:rPr>
        <w:t xml:space="preserve"> </w:t>
      </w:r>
      <w:del w:id="136" w:author="Daniel Casagallo" w:date="2020-12-21T18:43:00Z">
        <w:r w:rsidR="004C6440" w:rsidDel="0096106E">
          <w:rPr>
            <w:rFonts w:cs="Arial"/>
            <w:color w:val="000000" w:themeColor="text1"/>
            <w:lang w:val="es-ES_tradnl"/>
          </w:rPr>
          <w:delText>sistema</w:delText>
        </w:r>
      </w:del>
      <w:ins w:id="137" w:author="Daniel Casagallo" w:date="2020-12-21T18:43:00Z">
        <w:r w:rsidR="0096106E">
          <w:rPr>
            <w:rFonts w:cs="Arial"/>
            <w:color w:val="000000" w:themeColor="text1"/>
            <w:lang w:val="es-ES_tradnl"/>
          </w:rPr>
          <w:t>Sistema</w:t>
        </w:r>
      </w:ins>
      <w:r w:rsidR="004C6440">
        <w:rPr>
          <w:rFonts w:cs="Arial"/>
          <w:color w:val="000000" w:themeColor="text1"/>
          <w:lang w:val="es-ES_tradnl"/>
        </w:rPr>
        <w:t xml:space="preserve"> </w:t>
      </w:r>
      <w:del w:id="138" w:author="Daniel Casagallo" w:date="2020-12-21T18:44:00Z">
        <w:r w:rsidR="004C6440" w:rsidDel="0096106E">
          <w:rPr>
            <w:rFonts w:cs="Arial"/>
            <w:color w:val="000000" w:themeColor="text1"/>
            <w:lang w:val="es-ES_tradnl"/>
          </w:rPr>
          <w:delText>web</w:delText>
        </w:r>
      </w:del>
      <w:ins w:id="139" w:author="Daniel Casagallo" w:date="2020-12-21T18:44:00Z">
        <w:r w:rsidR="0096106E">
          <w:rPr>
            <w:rFonts w:cs="Arial"/>
            <w:color w:val="000000" w:themeColor="text1"/>
            <w:lang w:val="es-ES_tradnl"/>
          </w:rPr>
          <w:t>Web</w:t>
        </w:r>
      </w:ins>
      <w:r w:rsidR="004C6440">
        <w:rPr>
          <w:rFonts w:cs="Arial"/>
          <w:color w:val="000000" w:themeColor="text1"/>
          <w:lang w:val="es-ES_tradnl"/>
        </w:rPr>
        <w:t xml:space="preserve"> y </w:t>
      </w:r>
      <w:del w:id="140" w:author="Daniel Casagallo" w:date="2020-12-21T18:44:00Z">
        <w:r w:rsidR="004550DF" w:rsidDel="0096106E">
          <w:rPr>
            <w:rFonts w:cs="Arial"/>
            <w:color w:val="000000" w:themeColor="text1"/>
            <w:lang w:val="es-ES_tradnl"/>
          </w:rPr>
          <w:delText>a</w:delText>
        </w:r>
        <w:r w:rsidR="005C2136" w:rsidDel="0096106E">
          <w:rPr>
            <w:rFonts w:cs="Arial"/>
            <w:color w:val="000000" w:themeColor="text1"/>
            <w:lang w:val="es-ES_tradnl"/>
          </w:rPr>
          <w:delText>plicación</w:delText>
        </w:r>
      </w:del>
      <w:ins w:id="141" w:author="Daniel Casagallo" w:date="2020-12-21T18:44:00Z">
        <w:r w:rsidR="0096106E">
          <w:rPr>
            <w:rFonts w:cs="Arial"/>
            <w:color w:val="000000" w:themeColor="text1"/>
            <w:lang w:val="es-ES_tradnl"/>
          </w:rPr>
          <w:t>Aplicación</w:t>
        </w:r>
      </w:ins>
      <w:r w:rsidRPr="00421673">
        <w:rPr>
          <w:rFonts w:cs="Arial"/>
          <w:color w:val="000000" w:themeColor="text1"/>
          <w:lang w:val="es-ES_tradnl"/>
        </w:rPr>
        <w:t xml:space="preserve"> </w:t>
      </w:r>
      <w:del w:id="142" w:author="Daniel Casagallo" w:date="2020-12-21T18:45:00Z">
        <w:r w:rsidR="004C6440" w:rsidDel="0096106E">
          <w:rPr>
            <w:rFonts w:cs="Arial"/>
            <w:color w:val="000000" w:themeColor="text1"/>
            <w:lang w:val="es-ES_tradnl"/>
          </w:rPr>
          <w:delText>móvil</w:delText>
        </w:r>
      </w:del>
      <w:ins w:id="143" w:author="Daniel Casagallo" w:date="2020-12-21T18:45:00Z">
        <w:r w:rsidR="0096106E">
          <w:rPr>
            <w:rFonts w:cs="Arial"/>
            <w:color w:val="000000" w:themeColor="text1"/>
            <w:lang w:val="es-ES_tradnl"/>
          </w:rPr>
          <w:t>Móvil</w:t>
        </w:r>
      </w:ins>
      <w:r w:rsidR="004C6440">
        <w:rPr>
          <w:rFonts w:cs="Arial"/>
          <w:color w:val="000000" w:themeColor="text1"/>
          <w:lang w:val="es-ES_tradnl"/>
        </w:rPr>
        <w:t xml:space="preserve"> </w:t>
      </w:r>
      <w:r w:rsidR="004C6440" w:rsidRPr="00421673">
        <w:rPr>
          <w:rFonts w:cs="Arial"/>
          <w:color w:val="000000" w:themeColor="text1"/>
          <w:lang w:val="es-ES_tradnl"/>
        </w:rPr>
        <w:t xml:space="preserve">para que los </w:t>
      </w:r>
      <w:r w:rsidR="004C6440">
        <w:rPr>
          <w:rFonts w:cs="Arial"/>
          <w:color w:val="000000" w:themeColor="text1"/>
          <w:lang w:val="es-ES_tradnl"/>
        </w:rPr>
        <w:t xml:space="preserve">involucrados (autoridades, docentes, personal administrativo y estudiantes) </w:t>
      </w:r>
      <w:r w:rsidR="004C6440" w:rsidRPr="00421673">
        <w:rPr>
          <w:rFonts w:cs="Arial"/>
          <w:color w:val="000000" w:themeColor="text1"/>
          <w:lang w:val="es-ES_tradnl"/>
        </w:rPr>
        <w:t>de la Escuela de Formación de Tecnólogos (ESFOT) tengan</w:t>
      </w:r>
      <w:r w:rsidR="004C6440">
        <w:rPr>
          <w:rFonts w:cs="Arial"/>
          <w:color w:val="000000" w:themeColor="text1"/>
          <w:lang w:val="es-ES_tradnl"/>
        </w:rPr>
        <w:t xml:space="preserve"> a su disposición </w:t>
      </w:r>
      <w:r w:rsidR="004C6440" w:rsidRPr="00421673">
        <w:rPr>
          <w:color w:val="000000" w:themeColor="text1"/>
        </w:rPr>
        <w:t>una fuente de información en t</w:t>
      </w:r>
      <w:r w:rsidR="004C6440">
        <w:rPr>
          <w:color w:val="000000" w:themeColor="text1"/>
        </w:rPr>
        <w:t xml:space="preserve">iempo real sobre: </w:t>
      </w:r>
      <w:r w:rsidR="004C6440" w:rsidRPr="00421673">
        <w:rPr>
          <w:rFonts w:cs="Arial"/>
          <w:color w:val="000000" w:themeColor="text1"/>
          <w:lang w:val="es-ES_tradnl"/>
        </w:rPr>
        <w:t>eventos, actividades</w:t>
      </w:r>
      <w:r w:rsidR="004C6440">
        <w:rPr>
          <w:rFonts w:cs="Arial"/>
          <w:color w:val="000000" w:themeColor="text1"/>
          <w:lang w:val="es-ES_tradnl"/>
        </w:rPr>
        <w:t xml:space="preserve"> académicas, ofertas laborales, entre otros. </w:t>
      </w:r>
      <w:r w:rsidR="001164BC">
        <w:rPr>
          <w:rFonts w:cs="Arial"/>
          <w:color w:val="000000" w:themeColor="text1"/>
          <w:lang w:val="es-ES_tradnl"/>
        </w:rPr>
        <w:t>F</w:t>
      </w:r>
      <w:r w:rsidRPr="00421673">
        <w:rPr>
          <w:rFonts w:cs="Arial"/>
          <w:color w:val="000000" w:themeColor="text1"/>
          <w:lang w:val="es-ES_tradnl"/>
        </w:rPr>
        <w:t xml:space="preserve">acilitando así la comunicación y </w:t>
      </w:r>
      <w:r w:rsidR="001164BC">
        <w:rPr>
          <w:rFonts w:cs="Arial"/>
          <w:color w:val="000000" w:themeColor="text1"/>
          <w:lang w:val="es-ES_tradnl"/>
        </w:rPr>
        <w:t xml:space="preserve">el </w:t>
      </w:r>
      <w:r w:rsidRPr="00421673">
        <w:rPr>
          <w:rFonts w:cs="Arial"/>
          <w:color w:val="000000" w:themeColor="text1"/>
          <w:lang w:val="es-ES_tradnl"/>
        </w:rPr>
        <w:t>acceso a la información</w:t>
      </w:r>
      <w:r w:rsidR="001164BC">
        <w:rPr>
          <w:rFonts w:cs="Arial"/>
          <w:color w:val="000000" w:themeColor="text1"/>
          <w:lang w:val="es-ES_tradnl"/>
        </w:rPr>
        <w:t xml:space="preserve"> por medio de la tecnología</w:t>
      </w:r>
      <w:r w:rsidRPr="00421673">
        <w:rPr>
          <w:rFonts w:cs="Arial"/>
          <w:color w:val="000000" w:themeColor="text1"/>
          <w:lang w:val="es-ES_tradnl"/>
        </w:rPr>
        <w:t>.</w:t>
      </w:r>
    </w:p>
    <w:p w14:paraId="6179C703" w14:textId="31615C09" w:rsidR="00F77D13" w:rsidRPr="00F77D13" w:rsidRDefault="00421673" w:rsidP="00F77D13">
      <w:pPr>
        <w:spacing w:line="365" w:lineRule="auto"/>
        <w:rPr>
          <w:rFonts w:cs="Arial"/>
          <w:color w:val="000000" w:themeColor="text1"/>
          <w:lang w:val="es-ES_tradnl"/>
        </w:rPr>
      </w:pPr>
      <w:r w:rsidRPr="00421673">
        <w:rPr>
          <w:rFonts w:cs="Arial"/>
          <w:color w:val="000000" w:themeColor="text1"/>
          <w:lang w:val="es-ES_tradnl"/>
        </w:rPr>
        <w:t xml:space="preserve">Este informe se </w:t>
      </w:r>
      <w:r w:rsidR="00F77D13">
        <w:rPr>
          <w:rFonts w:cs="Arial"/>
          <w:color w:val="000000" w:themeColor="text1"/>
          <w:lang w:val="es-ES_tradnl"/>
        </w:rPr>
        <w:t>encuentra estructurado de la siguiente manera: e</w:t>
      </w:r>
      <w:r w:rsidR="00F77D13">
        <w:t>n la sección I se da a conocer sobre el contexto del problema, objetivos y el alcance del proyecto. En la sección II se detalla e</w:t>
      </w:r>
      <w:r w:rsidR="00F77D13">
        <w:rPr>
          <w:rFonts w:cs="Arial"/>
          <w:color w:val="000000" w:themeColor="text1"/>
          <w:lang w:val="es-ES_tradnl"/>
        </w:rPr>
        <w:t xml:space="preserve">l </w:t>
      </w:r>
      <w:r w:rsidRPr="00421673">
        <w:rPr>
          <w:rFonts w:cs="Arial"/>
          <w:color w:val="000000" w:themeColor="text1"/>
          <w:lang w:val="es-ES_tradnl"/>
        </w:rPr>
        <w:t>des</w:t>
      </w:r>
      <w:r w:rsidR="001164BC">
        <w:rPr>
          <w:rFonts w:cs="Arial"/>
          <w:color w:val="000000" w:themeColor="text1"/>
          <w:lang w:val="es-ES_tradnl"/>
        </w:rPr>
        <w:t xml:space="preserve">arrollo y la implementación </w:t>
      </w:r>
      <w:r w:rsidR="00F77D13">
        <w:rPr>
          <w:rFonts w:cs="Arial"/>
          <w:color w:val="000000" w:themeColor="text1"/>
          <w:lang w:val="es-ES_tradnl"/>
        </w:rPr>
        <w:t xml:space="preserve">de los </w:t>
      </w:r>
      <w:del w:id="144" w:author="Daniel Casagallo" w:date="2020-12-21T18:43:00Z">
        <w:r w:rsidR="00F77D13" w:rsidDel="0096106E">
          <w:rPr>
            <w:rFonts w:cs="Arial"/>
            <w:color w:val="000000" w:themeColor="text1"/>
            <w:lang w:val="es-ES_tradnl"/>
          </w:rPr>
          <w:delText>sistema</w:delText>
        </w:r>
      </w:del>
      <w:ins w:id="145" w:author="Daniel Casagallo" w:date="2020-12-21T18:43:00Z">
        <w:r w:rsidR="0096106E">
          <w:rPr>
            <w:rFonts w:cs="Arial"/>
            <w:color w:val="000000" w:themeColor="text1"/>
            <w:lang w:val="es-ES_tradnl"/>
          </w:rPr>
          <w:t>Sistema</w:t>
        </w:r>
      </w:ins>
      <w:r w:rsidR="00F77D13">
        <w:rPr>
          <w:rFonts w:cs="Arial"/>
          <w:color w:val="000000" w:themeColor="text1"/>
          <w:lang w:val="es-ES_tradnl"/>
        </w:rPr>
        <w:t xml:space="preserve">s propuestos </w:t>
      </w:r>
      <w:r w:rsidRPr="00421673">
        <w:rPr>
          <w:rFonts w:cs="Arial"/>
          <w:color w:val="000000" w:themeColor="text1"/>
          <w:lang w:val="es-ES_tradnl"/>
        </w:rPr>
        <w:t xml:space="preserve">utilizando </w:t>
      </w:r>
      <w:r w:rsidRPr="007428D8">
        <w:rPr>
          <w:rFonts w:cs="Arial"/>
          <w:i/>
          <w:color w:val="000000" w:themeColor="text1"/>
          <w:lang w:val="es-ES_tradnl"/>
        </w:rPr>
        <w:t>Scrum</w:t>
      </w:r>
      <w:r w:rsidRPr="00421673">
        <w:rPr>
          <w:rFonts w:cs="Arial"/>
          <w:color w:val="000000" w:themeColor="text1"/>
          <w:lang w:val="es-ES_tradnl"/>
        </w:rPr>
        <w:t xml:space="preserve"> como marco de trabajo y otras herramientas de desarrollo que se mencionan a lo largo del infor</w:t>
      </w:r>
      <w:r w:rsidR="00F77D13">
        <w:rPr>
          <w:rFonts w:cs="Arial"/>
          <w:color w:val="000000" w:themeColor="text1"/>
          <w:lang w:val="es-ES_tradnl"/>
        </w:rPr>
        <w:t>me.</w:t>
      </w:r>
      <w:r w:rsidR="00F77D13">
        <w:t xml:space="preserve"> Por otra parte, la sección III se detallan las tareas a ejecutarse y los resultados obtenidos por cada </w:t>
      </w:r>
      <w:r w:rsidR="00F77D13" w:rsidRPr="00BB636D">
        <w:rPr>
          <w:i/>
        </w:rPr>
        <w:t>Sprint</w:t>
      </w:r>
      <w:r w:rsidR="00F77D13">
        <w:t xml:space="preserve"> de desarrollo. Finalmente, en la última sección se mencionan las conclusiones y recomendaciones que se han obtenido a lo largo del proyecto.</w:t>
      </w:r>
    </w:p>
    <w:p w14:paraId="22224987" w14:textId="77777777" w:rsidR="00F77D13" w:rsidRDefault="00F77D13" w:rsidP="00421673">
      <w:pPr>
        <w:spacing w:line="365" w:lineRule="auto"/>
        <w:rPr>
          <w:rFonts w:cs="Arial"/>
          <w:color w:val="000000" w:themeColor="text1"/>
          <w:lang w:val="es-ES_tradnl"/>
        </w:rPr>
      </w:pPr>
    </w:p>
    <w:p w14:paraId="6FC14D39" w14:textId="77777777" w:rsidR="00F77D13" w:rsidRDefault="00F77D13" w:rsidP="00421673">
      <w:pPr>
        <w:spacing w:line="365" w:lineRule="auto"/>
        <w:rPr>
          <w:rFonts w:cs="Arial"/>
          <w:color w:val="000000" w:themeColor="text1"/>
          <w:lang w:val="es-ES_tradnl"/>
        </w:rPr>
      </w:pPr>
    </w:p>
    <w:p w14:paraId="3015F0D2" w14:textId="6FA03E92" w:rsidR="00C83DC9" w:rsidRDefault="00C83DC9" w:rsidP="001164BC">
      <w:pPr>
        <w:spacing w:line="365" w:lineRule="auto"/>
        <w:rPr>
          <w:rFonts w:cs="Arial"/>
          <w:color w:val="AEAAAA" w:themeColor="background2" w:themeShade="BF"/>
          <w:lang w:val="es-ES_tradnl"/>
        </w:rPr>
      </w:pPr>
    </w:p>
    <w:p w14:paraId="718D4A51" w14:textId="58B4A4F7" w:rsidR="001164BC" w:rsidRDefault="001164BC" w:rsidP="001164BC">
      <w:pPr>
        <w:spacing w:line="365" w:lineRule="auto"/>
        <w:rPr>
          <w:rFonts w:cs="Arial"/>
          <w:color w:val="AEAAAA" w:themeColor="background2" w:themeShade="BF"/>
          <w:lang w:val="es-ES_tradnl"/>
        </w:rPr>
      </w:pPr>
    </w:p>
    <w:p w14:paraId="3AE5C98F" w14:textId="4E35F1E3" w:rsidR="001164BC" w:rsidRDefault="001164BC" w:rsidP="001164BC">
      <w:pPr>
        <w:spacing w:line="365" w:lineRule="auto"/>
        <w:rPr>
          <w:rFonts w:cs="Arial"/>
          <w:color w:val="AEAAAA" w:themeColor="background2" w:themeShade="BF"/>
          <w:lang w:val="es-ES_tradnl"/>
        </w:rPr>
      </w:pPr>
    </w:p>
    <w:p w14:paraId="068D6E3B" w14:textId="77777777" w:rsidR="00B279AD" w:rsidRPr="0084392E" w:rsidRDefault="00B279AD" w:rsidP="001164BC">
      <w:pPr>
        <w:spacing w:line="365" w:lineRule="auto"/>
        <w:rPr>
          <w:rFonts w:cs="Arial"/>
          <w:color w:val="AEAAAA" w:themeColor="background2" w:themeShade="BF"/>
          <w:lang w:val="es-ES_tradnl"/>
        </w:rPr>
      </w:pPr>
    </w:p>
    <w:p w14:paraId="5FC3CE8B" w14:textId="0DB2E89E" w:rsidR="000536E5" w:rsidRDefault="000536E5" w:rsidP="00B67AE7">
      <w:r w:rsidRPr="000536E5">
        <w:rPr>
          <w:b/>
        </w:rPr>
        <w:t>PALABRAS CLAVE:</w:t>
      </w:r>
      <w:r>
        <w:t xml:space="preserve"> </w:t>
      </w:r>
      <w:r w:rsidR="00421673" w:rsidRPr="00421673">
        <w:rPr>
          <w:color w:val="000000" w:themeColor="text1"/>
        </w:rPr>
        <w:t xml:space="preserve">ESFOT, EPN, </w:t>
      </w:r>
      <w:r w:rsidR="00421673" w:rsidRPr="007428D8">
        <w:rPr>
          <w:i/>
          <w:color w:val="000000" w:themeColor="text1"/>
        </w:rPr>
        <w:t>Ionic</w:t>
      </w:r>
      <w:r w:rsidR="00421673" w:rsidRPr="00421673">
        <w:rPr>
          <w:color w:val="000000" w:themeColor="text1"/>
        </w:rPr>
        <w:t xml:space="preserve">, </w:t>
      </w:r>
      <w:r w:rsidR="00421673" w:rsidRPr="007428D8">
        <w:rPr>
          <w:i/>
          <w:color w:val="000000" w:themeColor="text1"/>
        </w:rPr>
        <w:t>Scrum</w:t>
      </w:r>
      <w:r w:rsidR="007428D8">
        <w:rPr>
          <w:color w:val="000000" w:themeColor="text1"/>
        </w:rPr>
        <w:t>, Angular, Eventos</w:t>
      </w:r>
      <w:r w:rsidR="00421673" w:rsidRPr="00421673">
        <w:rPr>
          <w:color w:val="000000" w:themeColor="text1"/>
        </w:rPr>
        <w:t>.</w:t>
      </w:r>
      <w:r w:rsidR="00421673" w:rsidRPr="00421673">
        <w:rPr>
          <w:color w:val="AEAAAA" w:themeColor="background2" w:themeShade="BF"/>
        </w:rPr>
        <w:tab/>
      </w:r>
    </w:p>
    <w:p w14:paraId="75D7854E" w14:textId="77777777" w:rsidR="000536E5" w:rsidRDefault="000536E5" w:rsidP="00B67AE7"/>
    <w:p w14:paraId="655D88BF" w14:textId="77777777" w:rsidR="000536E5" w:rsidRPr="00E175FF" w:rsidRDefault="000536E5" w:rsidP="000536E5">
      <w:pPr>
        <w:jc w:val="center"/>
        <w:rPr>
          <w:b/>
          <w:sz w:val="32"/>
          <w:szCs w:val="32"/>
          <w:lang w:val="en-US"/>
          <w:rPrChange w:id="146" w:author="Docente" w:date="2020-12-15T03:42:00Z">
            <w:rPr>
              <w:b/>
              <w:sz w:val="32"/>
              <w:szCs w:val="32"/>
            </w:rPr>
          </w:rPrChange>
        </w:rPr>
      </w:pPr>
      <w:r w:rsidRPr="00E175FF">
        <w:rPr>
          <w:b/>
          <w:sz w:val="32"/>
          <w:szCs w:val="32"/>
          <w:lang w:val="en-US"/>
          <w:rPrChange w:id="147" w:author="Docente" w:date="2020-12-15T03:42:00Z">
            <w:rPr>
              <w:b/>
              <w:sz w:val="32"/>
              <w:szCs w:val="32"/>
            </w:rPr>
          </w:rPrChange>
        </w:rPr>
        <w:lastRenderedPageBreak/>
        <w:t>ABSTRACT</w:t>
      </w:r>
    </w:p>
    <w:p w14:paraId="6911E08F" w14:textId="70E04313" w:rsidR="00D4295B" w:rsidRPr="00E175FF" w:rsidRDefault="00D4295B" w:rsidP="00B67AE7">
      <w:pPr>
        <w:rPr>
          <w:lang w:val="en-US"/>
          <w:rPrChange w:id="148" w:author="Docente" w:date="2020-12-15T03:42:00Z">
            <w:rPr/>
          </w:rPrChange>
        </w:rPr>
      </w:pPr>
    </w:p>
    <w:p w14:paraId="6ADD4B38" w14:textId="60821695" w:rsidR="0096106E" w:rsidRPr="0096106E" w:rsidRDefault="0096106E" w:rsidP="0096106E">
      <w:pPr>
        <w:spacing w:line="365" w:lineRule="auto"/>
        <w:rPr>
          <w:ins w:id="149" w:author="Daniel Casagallo" w:date="2020-12-21T18:41:00Z"/>
          <w:rFonts w:cs="Arial"/>
          <w:color w:val="000000" w:themeColor="text1"/>
          <w:lang w:val="en-US"/>
        </w:rPr>
      </w:pPr>
      <w:ins w:id="150" w:author="Daniel Casagallo" w:date="2020-12-21T18:41:00Z">
        <w:r w:rsidRPr="0096106E">
          <w:rPr>
            <w:rFonts w:cs="Arial"/>
            <w:color w:val="000000" w:themeColor="text1"/>
            <w:lang w:val="en-US"/>
          </w:rPr>
          <w:t xml:space="preserve">At present the appearance of new technological tools, technological advancement and the way in which people communicate today has caused great changes in the field of Information Technology. The use of the Internet, the integration of smart phones, real-time information, the appearance of intuitive and easy-to-use applications, among others, has increased, making it easier for people to develop their daily activities </w:t>
        </w:r>
      </w:ins>
      <w:customXmlInsRangeStart w:id="151" w:author="Daniel Casagallo" w:date="2020-12-21T18:41:00Z"/>
      <w:sdt>
        <w:sdtPr>
          <w:rPr>
            <w:rFonts w:cs="Arial"/>
            <w:color w:val="000000" w:themeColor="text1"/>
            <w:lang w:val="es-ES_tradnl"/>
          </w:rPr>
          <w:id w:val="265350108"/>
          <w:citation/>
        </w:sdtPr>
        <w:sdtContent>
          <w:customXmlInsRangeEnd w:id="151"/>
          <w:ins w:id="152" w:author="Daniel Casagallo" w:date="2020-12-21T18:41:00Z">
            <w:r>
              <w:rPr>
                <w:rFonts w:cs="Arial"/>
                <w:color w:val="000000" w:themeColor="text1"/>
                <w:lang w:val="es-ES_tradnl"/>
              </w:rPr>
              <w:fldChar w:fldCharType="begin"/>
            </w:r>
            <w:r w:rsidRPr="00FF1BD2">
              <w:rPr>
                <w:rFonts w:cs="Arial"/>
                <w:color w:val="000000" w:themeColor="text1"/>
                <w:lang w:val="en-US"/>
              </w:rPr>
              <w:instrText xml:space="preserve"> CITATION Ben03 \l 2058 </w:instrText>
            </w:r>
            <w:r>
              <w:rPr>
                <w:rFonts w:cs="Arial"/>
                <w:color w:val="000000" w:themeColor="text1"/>
                <w:lang w:val="es-ES_tradnl"/>
              </w:rPr>
              <w:fldChar w:fldCharType="separate"/>
            </w:r>
            <w:r w:rsidRPr="00FF1BD2">
              <w:rPr>
                <w:rFonts w:cs="Arial"/>
                <w:color w:val="000000" w:themeColor="text1"/>
                <w:lang w:val="en-US"/>
              </w:rPr>
              <w:t>[1]</w:t>
            </w:r>
            <w:r>
              <w:rPr>
                <w:rFonts w:cs="Arial"/>
                <w:color w:val="000000" w:themeColor="text1"/>
                <w:lang w:val="es-ES_tradnl"/>
              </w:rPr>
              <w:fldChar w:fldCharType="end"/>
            </w:r>
          </w:ins>
          <w:customXmlInsRangeStart w:id="153" w:author="Daniel Casagallo" w:date="2020-12-21T18:41:00Z"/>
        </w:sdtContent>
      </w:sdt>
      <w:customXmlInsRangeEnd w:id="153"/>
      <w:ins w:id="154" w:author="Daniel Casagallo" w:date="2020-12-21T18:41:00Z">
        <w:r w:rsidRPr="0096106E">
          <w:rPr>
            <w:rFonts w:cs="Arial"/>
            <w:color w:val="000000" w:themeColor="text1"/>
            <w:lang w:val="en-US"/>
          </w:rPr>
          <w:t>.</w:t>
        </w:r>
      </w:ins>
    </w:p>
    <w:p w14:paraId="469B8D5E" w14:textId="6468AB52" w:rsidR="0096106E" w:rsidRPr="0096106E" w:rsidRDefault="0096106E" w:rsidP="0096106E">
      <w:pPr>
        <w:spacing w:line="365" w:lineRule="auto"/>
        <w:rPr>
          <w:ins w:id="155" w:author="Daniel Casagallo" w:date="2020-12-21T18:41:00Z"/>
          <w:rFonts w:cs="Arial"/>
          <w:color w:val="000000" w:themeColor="text1"/>
          <w:lang w:val="en-US"/>
        </w:rPr>
      </w:pPr>
      <w:ins w:id="156" w:author="Daniel Casagallo" w:date="2020-12-21T18:41:00Z">
        <w:r w:rsidRPr="0096106E">
          <w:rPr>
            <w:rFonts w:cs="Arial"/>
            <w:color w:val="000000" w:themeColor="text1"/>
            <w:lang w:val="en-US"/>
          </w:rPr>
          <w:t xml:space="preserve">That is why a </w:t>
        </w:r>
      </w:ins>
      <w:ins w:id="157" w:author="Daniel Casagallo" w:date="2020-12-21T18:44:00Z">
        <w:r>
          <w:rPr>
            <w:rFonts w:cs="Arial"/>
            <w:color w:val="000000" w:themeColor="text1"/>
            <w:lang w:val="en-US"/>
          </w:rPr>
          <w:t>Web</w:t>
        </w:r>
      </w:ins>
      <w:ins w:id="158" w:author="Daniel Casagallo" w:date="2020-12-21T18:41:00Z">
        <w:r w:rsidRPr="0096106E">
          <w:rPr>
            <w:rFonts w:cs="Arial"/>
            <w:color w:val="000000" w:themeColor="text1"/>
            <w:lang w:val="en-US"/>
          </w:rPr>
          <w:t xml:space="preserve"> system and mobile application has been developed so that those involved (authorities, teachers, administrative staff and students) of the School of Technologists Training (ESFOT) have at their disposal a source of information in real time </w:t>
        </w:r>
      </w:ins>
      <w:ins w:id="159" w:author="Daniel Casagallo" w:date="2020-12-21T18:42:00Z">
        <w:r w:rsidRPr="0096106E">
          <w:rPr>
            <w:rFonts w:cs="Arial"/>
            <w:color w:val="000000" w:themeColor="text1"/>
            <w:lang w:val="en-US"/>
          </w:rPr>
          <w:t>about:</w:t>
        </w:r>
      </w:ins>
      <w:ins w:id="160" w:author="Daniel Casagallo" w:date="2020-12-21T18:41:00Z">
        <w:r w:rsidRPr="0096106E">
          <w:rPr>
            <w:rFonts w:cs="Arial"/>
            <w:color w:val="000000" w:themeColor="text1"/>
            <w:lang w:val="en-US"/>
          </w:rPr>
          <w:t xml:space="preserve"> events, academic activities, job offers, among others. </w:t>
        </w:r>
      </w:ins>
      <w:ins w:id="161" w:author="Daniel Casagallo" w:date="2020-12-21T18:43:00Z">
        <w:r w:rsidRPr="0096106E">
          <w:rPr>
            <w:rFonts w:cs="Arial"/>
            <w:color w:val="000000" w:themeColor="text1"/>
            <w:lang w:val="en-US"/>
          </w:rPr>
          <w:t>Thus,</w:t>
        </w:r>
      </w:ins>
      <w:ins w:id="162" w:author="Daniel Casagallo" w:date="2020-12-21T18:41:00Z">
        <w:r w:rsidRPr="0096106E">
          <w:rPr>
            <w:rFonts w:cs="Arial"/>
            <w:color w:val="000000" w:themeColor="text1"/>
            <w:lang w:val="en-US"/>
          </w:rPr>
          <w:t xml:space="preserve"> facilitating communication and access to information through technology.</w:t>
        </w:r>
      </w:ins>
    </w:p>
    <w:p w14:paraId="5C0E84BF" w14:textId="6B9C775E" w:rsidR="00E5445C" w:rsidRPr="00E175FF" w:rsidDel="0096106E" w:rsidRDefault="0096106E" w:rsidP="0096106E">
      <w:pPr>
        <w:spacing w:line="365" w:lineRule="auto"/>
        <w:rPr>
          <w:del w:id="163" w:author="Daniel Casagallo" w:date="2020-12-21T18:42:00Z"/>
          <w:rFonts w:cs="Arial"/>
          <w:color w:val="000000" w:themeColor="text1"/>
          <w:lang w:val="en-US"/>
          <w:rPrChange w:id="164" w:author="Docente" w:date="2020-12-15T03:42:00Z">
            <w:rPr>
              <w:del w:id="165" w:author="Daniel Casagallo" w:date="2020-12-21T18:42:00Z"/>
              <w:rFonts w:cs="Arial"/>
              <w:color w:val="000000" w:themeColor="text1"/>
              <w:lang w:val="es-ES_tradnl"/>
            </w:rPr>
          </w:rPrChange>
        </w:rPr>
        <w:pPrChange w:id="166" w:author="Daniel Casagallo" w:date="2020-12-21T18:42:00Z">
          <w:pPr>
            <w:spacing w:line="365" w:lineRule="auto"/>
          </w:pPr>
        </w:pPrChange>
      </w:pPr>
      <w:ins w:id="167" w:author="Daniel Casagallo" w:date="2020-12-21T18:41:00Z">
        <w:r w:rsidRPr="0096106E">
          <w:rPr>
            <w:rFonts w:cs="Arial"/>
            <w:color w:val="000000" w:themeColor="text1"/>
            <w:lang w:val="en-US"/>
          </w:rPr>
          <w:t>This report is structured in the following way: in section I the context of the problem, objectives and the scope of the project are disclosed. Section II details the development and implementation of the proposed systems using Scrum as a framework and other development tools that are mentioned throughout the report. On the other hand, section III details the tasks to be executed and the results obtained by each development Sprint. Finally, the last section mentions the conclusions and recommendations that have been obtained throughout the project.</w:t>
        </w:r>
      </w:ins>
      <w:del w:id="168" w:author="Daniel Casagallo" w:date="2020-12-21T18:42:00Z">
        <w:r w:rsidR="00E5445C" w:rsidRPr="00E175FF" w:rsidDel="0096106E">
          <w:rPr>
            <w:rFonts w:cs="Arial"/>
            <w:color w:val="000000" w:themeColor="text1"/>
            <w:lang w:val="en-US"/>
            <w:rPrChange w:id="169" w:author="Docente" w:date="2020-12-15T03:42:00Z">
              <w:rPr>
                <w:rFonts w:cs="Arial"/>
                <w:color w:val="000000" w:themeColor="text1"/>
                <w:lang w:val="es-ES_tradnl"/>
              </w:rPr>
            </w:rPrChange>
          </w:rPr>
          <w:delText xml:space="preserve">At present the appearance of new technological tools, technological advancement and the way in which people communicate today has caused great changes in the field of Information Technology. What has increased the use of the Internet, the integration of smartphones, information in real time, the appearance of intuitive and easy-to-use applications, among others. Facilitating people in development their daily activities </w:delText>
        </w:r>
      </w:del>
      <w:customXmlDelRangeStart w:id="170" w:author="Daniel Casagallo" w:date="2020-12-21T18:42:00Z"/>
      <w:sdt>
        <w:sdtPr>
          <w:rPr>
            <w:rFonts w:cs="Arial"/>
            <w:color w:val="000000" w:themeColor="text1"/>
            <w:lang w:val="es-ES_tradnl"/>
          </w:rPr>
          <w:id w:val="-183594154"/>
          <w:citation/>
        </w:sdtPr>
        <w:sdtContent>
          <w:customXmlDelRangeEnd w:id="170"/>
          <w:del w:id="171" w:author="Daniel Casagallo" w:date="2020-12-21T18:42:00Z">
            <w:r w:rsidR="00E5445C" w:rsidDel="0096106E">
              <w:rPr>
                <w:rFonts w:cs="Arial"/>
                <w:color w:val="000000" w:themeColor="text1"/>
                <w:lang w:val="es-ES_tradnl"/>
              </w:rPr>
              <w:fldChar w:fldCharType="begin"/>
            </w:r>
            <w:r w:rsidR="00E5445C" w:rsidRPr="00E175FF" w:rsidDel="0096106E">
              <w:rPr>
                <w:rFonts w:cs="Arial"/>
                <w:color w:val="000000" w:themeColor="text1"/>
                <w:lang w:val="en-US"/>
                <w:rPrChange w:id="172" w:author="Docente" w:date="2020-12-15T03:42:00Z">
                  <w:rPr>
                    <w:rFonts w:cs="Arial"/>
                    <w:color w:val="000000" w:themeColor="text1"/>
                    <w:lang w:val="es-ES_tradnl"/>
                  </w:rPr>
                </w:rPrChange>
              </w:rPr>
              <w:delInstrText xml:space="preserve"> CITATION Ben03 \l 2058 </w:delInstrText>
            </w:r>
            <w:r w:rsidR="00E5445C" w:rsidDel="0096106E">
              <w:rPr>
                <w:rFonts w:cs="Arial"/>
                <w:color w:val="000000" w:themeColor="text1"/>
                <w:lang w:val="es-ES_tradnl"/>
              </w:rPr>
              <w:fldChar w:fldCharType="separate"/>
            </w:r>
            <w:r w:rsidR="00E5445C" w:rsidRPr="00E175FF" w:rsidDel="0096106E">
              <w:rPr>
                <w:rFonts w:cs="Arial"/>
                <w:color w:val="000000" w:themeColor="text1"/>
                <w:lang w:val="en-US"/>
                <w:rPrChange w:id="173" w:author="Docente" w:date="2020-12-15T03:42:00Z">
                  <w:rPr>
                    <w:rFonts w:cs="Arial"/>
                    <w:color w:val="000000" w:themeColor="text1"/>
                    <w:lang w:val="es-ES_tradnl"/>
                  </w:rPr>
                </w:rPrChange>
              </w:rPr>
              <w:delText>[1]</w:delText>
            </w:r>
            <w:r w:rsidR="00E5445C" w:rsidDel="0096106E">
              <w:rPr>
                <w:rFonts w:cs="Arial"/>
                <w:color w:val="000000" w:themeColor="text1"/>
                <w:lang w:val="es-ES_tradnl"/>
              </w:rPr>
              <w:fldChar w:fldCharType="end"/>
            </w:r>
          </w:del>
          <w:customXmlDelRangeStart w:id="174" w:author="Daniel Casagallo" w:date="2020-12-21T18:42:00Z"/>
        </w:sdtContent>
      </w:sdt>
      <w:customXmlDelRangeEnd w:id="174"/>
      <w:del w:id="175" w:author="Daniel Casagallo" w:date="2020-12-21T18:42:00Z">
        <w:r w:rsidR="00E5445C" w:rsidRPr="00E175FF" w:rsidDel="0096106E">
          <w:rPr>
            <w:rFonts w:cs="Arial"/>
            <w:color w:val="000000" w:themeColor="text1"/>
            <w:lang w:val="en-US"/>
            <w:rPrChange w:id="176" w:author="Docente" w:date="2020-12-15T03:42:00Z">
              <w:rPr>
                <w:rFonts w:cs="Arial"/>
                <w:color w:val="000000" w:themeColor="text1"/>
                <w:lang w:val="es-ES_tradnl"/>
              </w:rPr>
            </w:rPrChange>
          </w:rPr>
          <w:delText>.</w:delText>
        </w:r>
      </w:del>
    </w:p>
    <w:p w14:paraId="34076F8D" w14:textId="116D7920" w:rsidR="00E5445C" w:rsidRPr="00E175FF" w:rsidDel="0096106E" w:rsidRDefault="00E5445C" w:rsidP="00E5445C">
      <w:pPr>
        <w:spacing w:line="365" w:lineRule="auto"/>
        <w:rPr>
          <w:del w:id="177" w:author="Daniel Casagallo" w:date="2020-12-21T18:42:00Z"/>
          <w:rFonts w:cs="Arial"/>
          <w:color w:val="000000" w:themeColor="text1"/>
          <w:lang w:val="en-US"/>
          <w:rPrChange w:id="178" w:author="Docente" w:date="2020-12-15T03:42:00Z">
            <w:rPr>
              <w:del w:id="179" w:author="Daniel Casagallo" w:date="2020-12-21T18:42:00Z"/>
              <w:rFonts w:cs="Arial"/>
              <w:color w:val="000000" w:themeColor="text1"/>
              <w:lang w:val="es-ES_tradnl"/>
            </w:rPr>
          </w:rPrChange>
        </w:rPr>
      </w:pPr>
      <w:del w:id="180" w:author="Daniel Casagallo" w:date="2020-12-21T18:42:00Z">
        <w:r w:rsidRPr="00E175FF" w:rsidDel="0096106E">
          <w:rPr>
            <w:rFonts w:cs="Arial"/>
            <w:color w:val="000000" w:themeColor="text1"/>
            <w:lang w:val="en-US"/>
            <w:rPrChange w:id="181" w:author="Docente" w:date="2020-12-15T03:42:00Z">
              <w:rPr>
                <w:rFonts w:cs="Arial"/>
                <w:color w:val="000000" w:themeColor="text1"/>
                <w:lang w:val="es-ES_tradnl"/>
              </w:rPr>
            </w:rPrChange>
          </w:rPr>
          <w:delText>That is why a web system and mobile application has been developed so that those involved (authorities, teachers, administrative staff and students) of the School of Technologists Training (ESFOT) have at their disposal a source of information in real time about: events, academic activities, job offers, among others. Thus facilitating communication and access to information through technology.</w:delText>
        </w:r>
      </w:del>
    </w:p>
    <w:p w14:paraId="1C4F37BC" w14:textId="067C5A2F" w:rsidR="00E5445C" w:rsidRPr="00E175FF" w:rsidDel="0096106E" w:rsidRDefault="00E5445C" w:rsidP="00E5445C">
      <w:pPr>
        <w:spacing w:line="365" w:lineRule="auto"/>
        <w:rPr>
          <w:del w:id="182" w:author="Daniel Casagallo" w:date="2020-12-21T18:42:00Z"/>
          <w:rFonts w:cs="Arial"/>
          <w:color w:val="000000" w:themeColor="text1"/>
          <w:lang w:val="en-US"/>
          <w:rPrChange w:id="183" w:author="Docente" w:date="2020-12-15T03:42:00Z">
            <w:rPr>
              <w:del w:id="184" w:author="Daniel Casagallo" w:date="2020-12-21T18:42:00Z"/>
              <w:rFonts w:cs="Arial"/>
              <w:color w:val="000000" w:themeColor="text1"/>
              <w:lang w:val="es-ES_tradnl"/>
            </w:rPr>
          </w:rPrChange>
        </w:rPr>
      </w:pPr>
      <w:del w:id="185" w:author="Daniel Casagallo" w:date="2020-12-21T18:42:00Z">
        <w:r w:rsidRPr="00E175FF" w:rsidDel="0096106E">
          <w:rPr>
            <w:rFonts w:cs="Arial"/>
            <w:color w:val="000000" w:themeColor="text1"/>
            <w:lang w:val="en-US"/>
            <w:rPrChange w:id="186" w:author="Docente" w:date="2020-12-15T03:42:00Z">
              <w:rPr>
                <w:rFonts w:cs="Arial"/>
                <w:color w:val="000000" w:themeColor="text1"/>
                <w:lang w:val="es-ES_tradnl"/>
              </w:rPr>
            </w:rPrChange>
          </w:rPr>
          <w:delText>This report is structured in the following way: in section I the context of the problem, objectives and scope of the project are disclosed. Section II details the development and implementation of the proposed systems using Scrum as a framework and other development tools that are mentioned throughout the report. On the other hand, section III details the tasks to be executed and the results obtained by each development Sprint. Finally, the last section mentions the conclusions and recommendations that have been obtained throughout the project.</w:delText>
        </w:r>
      </w:del>
    </w:p>
    <w:p w14:paraId="7545EEB9" w14:textId="5E439347" w:rsidR="00E5445C" w:rsidRPr="00E175FF" w:rsidRDefault="00E5445C" w:rsidP="00E5445C">
      <w:pPr>
        <w:rPr>
          <w:lang w:val="en-US"/>
          <w:rPrChange w:id="187" w:author="Docente" w:date="2020-12-15T03:42:00Z">
            <w:rPr/>
          </w:rPrChange>
        </w:rPr>
      </w:pPr>
    </w:p>
    <w:p w14:paraId="6175F4F7" w14:textId="04D5438E" w:rsidR="00E5445C" w:rsidRPr="00E175FF" w:rsidRDefault="00E5445C" w:rsidP="00E5445C">
      <w:pPr>
        <w:rPr>
          <w:lang w:val="en-US"/>
          <w:rPrChange w:id="188" w:author="Docente" w:date="2020-12-15T03:42:00Z">
            <w:rPr/>
          </w:rPrChange>
        </w:rPr>
      </w:pPr>
    </w:p>
    <w:p w14:paraId="048D5DC1" w14:textId="51A57339" w:rsidR="00E5445C" w:rsidRPr="00E175FF" w:rsidRDefault="00E5445C" w:rsidP="00E5445C">
      <w:pPr>
        <w:rPr>
          <w:lang w:val="en-US"/>
          <w:rPrChange w:id="189" w:author="Docente" w:date="2020-12-15T03:42:00Z">
            <w:rPr/>
          </w:rPrChange>
        </w:rPr>
      </w:pPr>
    </w:p>
    <w:p w14:paraId="534223E7" w14:textId="18C5991D" w:rsidR="00E5445C" w:rsidRPr="00E175FF" w:rsidRDefault="00E5445C" w:rsidP="00E5445C">
      <w:pPr>
        <w:rPr>
          <w:lang w:val="en-US"/>
          <w:rPrChange w:id="190" w:author="Docente" w:date="2020-12-15T03:42:00Z">
            <w:rPr/>
          </w:rPrChange>
        </w:rPr>
      </w:pPr>
    </w:p>
    <w:p w14:paraId="6F8F9B8A" w14:textId="23C0ABE6" w:rsidR="00E5445C" w:rsidRPr="00E175FF" w:rsidRDefault="00E5445C" w:rsidP="00E5445C">
      <w:pPr>
        <w:rPr>
          <w:lang w:val="en-US"/>
          <w:rPrChange w:id="191" w:author="Docente" w:date="2020-12-15T03:42:00Z">
            <w:rPr/>
          </w:rPrChange>
        </w:rPr>
      </w:pPr>
    </w:p>
    <w:p w14:paraId="318F5F16" w14:textId="24D7FBF2" w:rsidR="00E5445C" w:rsidRPr="00E175FF" w:rsidRDefault="00E5445C" w:rsidP="00E5445C">
      <w:pPr>
        <w:rPr>
          <w:lang w:val="en-US"/>
          <w:rPrChange w:id="192" w:author="Docente" w:date="2020-12-15T03:42:00Z">
            <w:rPr/>
          </w:rPrChange>
        </w:rPr>
      </w:pPr>
    </w:p>
    <w:p w14:paraId="0CE94424" w14:textId="77777777" w:rsidR="00E5445C" w:rsidRPr="00E175FF" w:rsidRDefault="00E5445C" w:rsidP="00E5445C">
      <w:pPr>
        <w:rPr>
          <w:lang w:val="en-US"/>
          <w:rPrChange w:id="193" w:author="Docente" w:date="2020-12-15T03:42:00Z">
            <w:rPr/>
          </w:rPrChange>
        </w:rPr>
      </w:pPr>
    </w:p>
    <w:p w14:paraId="4D2D1852" w14:textId="77777777" w:rsidR="00E5445C" w:rsidRPr="00E175FF" w:rsidRDefault="00E5445C" w:rsidP="00E5445C">
      <w:pPr>
        <w:rPr>
          <w:lang w:val="en-US"/>
          <w:rPrChange w:id="194" w:author="Docente" w:date="2020-12-15T03:42:00Z">
            <w:rPr/>
          </w:rPrChange>
        </w:rPr>
      </w:pPr>
    </w:p>
    <w:p w14:paraId="6B789CF6" w14:textId="35F6C024" w:rsidR="000536E5" w:rsidRPr="00E175FF" w:rsidRDefault="000536E5" w:rsidP="00B67AE7">
      <w:pPr>
        <w:rPr>
          <w:lang w:val="en-US"/>
          <w:rPrChange w:id="195" w:author="Docente" w:date="2020-12-15T03:42:00Z">
            <w:rPr/>
          </w:rPrChange>
        </w:rPr>
      </w:pPr>
      <w:r w:rsidRPr="00E175FF">
        <w:rPr>
          <w:b/>
          <w:lang w:val="en-US"/>
          <w:rPrChange w:id="196" w:author="Docente" w:date="2020-12-15T03:42:00Z">
            <w:rPr>
              <w:b/>
            </w:rPr>
          </w:rPrChange>
        </w:rPr>
        <w:t>KEYWORDS:</w:t>
      </w:r>
      <w:r w:rsidRPr="00E175FF">
        <w:rPr>
          <w:lang w:val="en-US"/>
          <w:rPrChange w:id="197" w:author="Docente" w:date="2020-12-15T03:42:00Z">
            <w:rPr/>
          </w:rPrChange>
        </w:rPr>
        <w:t xml:space="preserve"> </w:t>
      </w:r>
      <w:r w:rsidR="00E5445C" w:rsidRPr="00E175FF">
        <w:rPr>
          <w:color w:val="000000" w:themeColor="text1"/>
          <w:lang w:val="en-US"/>
          <w:rPrChange w:id="198" w:author="Docente" w:date="2020-12-15T03:42:00Z">
            <w:rPr>
              <w:color w:val="000000" w:themeColor="text1"/>
            </w:rPr>
          </w:rPrChange>
        </w:rPr>
        <w:t xml:space="preserve">ESFOT, EPN, </w:t>
      </w:r>
      <w:r w:rsidR="00E5445C" w:rsidRPr="00E175FF">
        <w:rPr>
          <w:i/>
          <w:color w:val="000000" w:themeColor="text1"/>
          <w:lang w:val="en-US"/>
          <w:rPrChange w:id="199" w:author="Docente" w:date="2020-12-15T03:42:00Z">
            <w:rPr>
              <w:i/>
              <w:color w:val="000000" w:themeColor="text1"/>
            </w:rPr>
          </w:rPrChange>
        </w:rPr>
        <w:t>Ionic</w:t>
      </w:r>
      <w:r w:rsidR="00E5445C" w:rsidRPr="00E175FF">
        <w:rPr>
          <w:color w:val="000000" w:themeColor="text1"/>
          <w:lang w:val="en-US"/>
          <w:rPrChange w:id="200" w:author="Docente" w:date="2020-12-15T03:42:00Z">
            <w:rPr>
              <w:color w:val="000000" w:themeColor="text1"/>
            </w:rPr>
          </w:rPrChange>
        </w:rPr>
        <w:t xml:space="preserve">, </w:t>
      </w:r>
      <w:r w:rsidR="00E5445C" w:rsidRPr="00E175FF">
        <w:rPr>
          <w:i/>
          <w:color w:val="000000" w:themeColor="text1"/>
          <w:lang w:val="en-US"/>
          <w:rPrChange w:id="201" w:author="Docente" w:date="2020-12-15T03:42:00Z">
            <w:rPr>
              <w:i/>
              <w:color w:val="000000" w:themeColor="text1"/>
            </w:rPr>
          </w:rPrChange>
        </w:rPr>
        <w:t>Scrum</w:t>
      </w:r>
      <w:r w:rsidR="009B4688" w:rsidRPr="00E175FF">
        <w:rPr>
          <w:color w:val="000000" w:themeColor="text1"/>
          <w:lang w:val="en-US"/>
          <w:rPrChange w:id="202" w:author="Docente" w:date="2020-12-15T03:42:00Z">
            <w:rPr>
              <w:color w:val="000000" w:themeColor="text1"/>
            </w:rPr>
          </w:rPrChange>
        </w:rPr>
        <w:t xml:space="preserve">, Angular, </w:t>
      </w:r>
      <w:r w:rsidR="009B4688" w:rsidRPr="00E175FF">
        <w:rPr>
          <w:i/>
          <w:color w:val="000000" w:themeColor="text1"/>
          <w:lang w:val="en-US"/>
          <w:rPrChange w:id="203" w:author="Docente" w:date="2020-12-15T03:42:00Z">
            <w:rPr>
              <w:i/>
              <w:color w:val="000000" w:themeColor="text1"/>
            </w:rPr>
          </w:rPrChange>
        </w:rPr>
        <w:t>Event</w:t>
      </w:r>
      <w:r w:rsidR="00E5445C" w:rsidRPr="00E175FF">
        <w:rPr>
          <w:i/>
          <w:color w:val="000000" w:themeColor="text1"/>
          <w:lang w:val="en-US"/>
          <w:rPrChange w:id="204" w:author="Docente" w:date="2020-12-15T03:42:00Z">
            <w:rPr>
              <w:i/>
              <w:color w:val="000000" w:themeColor="text1"/>
            </w:rPr>
          </w:rPrChange>
        </w:rPr>
        <w:t>s</w:t>
      </w:r>
      <w:r w:rsidR="00E5445C" w:rsidRPr="00E175FF">
        <w:rPr>
          <w:color w:val="000000" w:themeColor="text1"/>
          <w:lang w:val="en-US"/>
          <w:rPrChange w:id="205" w:author="Docente" w:date="2020-12-15T03:42:00Z">
            <w:rPr>
              <w:color w:val="000000" w:themeColor="text1"/>
            </w:rPr>
          </w:rPrChange>
        </w:rPr>
        <w:t>.</w:t>
      </w:r>
    </w:p>
    <w:p w14:paraId="0D2A6DB3" w14:textId="77777777" w:rsidR="000536E5" w:rsidRPr="00E175FF" w:rsidRDefault="000536E5" w:rsidP="00B67AE7">
      <w:pPr>
        <w:rPr>
          <w:lang w:val="en-US"/>
          <w:rPrChange w:id="206" w:author="Docente" w:date="2020-12-15T03:42:00Z">
            <w:rPr/>
          </w:rPrChange>
        </w:rPr>
      </w:pPr>
    </w:p>
    <w:p w14:paraId="2FBF27E5" w14:textId="77777777" w:rsidR="000536E5" w:rsidRPr="00E175FF" w:rsidRDefault="000536E5" w:rsidP="00B67AE7">
      <w:pPr>
        <w:rPr>
          <w:lang w:val="en-US"/>
          <w:rPrChange w:id="207" w:author="Docente" w:date="2020-12-15T03:42:00Z">
            <w:rPr/>
          </w:rPrChange>
        </w:rPr>
        <w:sectPr w:rsidR="000536E5" w:rsidRPr="00E175FF" w:rsidSect="00AD29ED">
          <w:footerReference w:type="default" r:id="rId8"/>
          <w:pgSz w:w="11906" w:h="16838" w:code="9"/>
          <w:pgMar w:top="1701" w:right="1701" w:bottom="1418" w:left="1701" w:header="709" w:footer="709" w:gutter="0"/>
          <w:pgNumType w:fmt="upperRoman" w:start="1"/>
          <w:cols w:space="708"/>
          <w:docGrid w:linePitch="360"/>
        </w:sectPr>
      </w:pPr>
    </w:p>
    <w:p w14:paraId="536A5B0D" w14:textId="77777777" w:rsidR="00BF3E2D" w:rsidRDefault="00F120F1" w:rsidP="006B2A82">
      <w:pPr>
        <w:pStyle w:val="Ttulo1"/>
      </w:pPr>
      <w:bookmarkStart w:id="208" w:name="_Toc55860281"/>
      <w:bookmarkStart w:id="209" w:name="_Toc58342046"/>
      <w:r>
        <w:lastRenderedPageBreak/>
        <w:t>Introducción</w:t>
      </w:r>
      <w:bookmarkEnd w:id="208"/>
      <w:bookmarkEnd w:id="209"/>
      <w:r>
        <w:t xml:space="preserve"> </w:t>
      </w:r>
    </w:p>
    <w:p w14:paraId="6EDC8103" w14:textId="49569F2B" w:rsidR="00421673" w:rsidRDefault="00D30A09" w:rsidP="00421673">
      <w:pPr>
        <w:rPr>
          <w:color w:val="000000" w:themeColor="text1"/>
        </w:rPr>
      </w:pPr>
      <w:r>
        <w:rPr>
          <w:color w:val="000000" w:themeColor="text1"/>
        </w:rPr>
        <w:t>E</w:t>
      </w:r>
      <w:r w:rsidR="00CF0605">
        <w:rPr>
          <w:color w:val="000000" w:themeColor="text1"/>
        </w:rPr>
        <w:t xml:space="preserve">l presente </w:t>
      </w:r>
      <w:r w:rsidR="00421673" w:rsidRPr="00421673">
        <w:rPr>
          <w:color w:val="000000" w:themeColor="text1"/>
        </w:rPr>
        <w:t>informe</w:t>
      </w:r>
      <w:r w:rsidR="00CF0605">
        <w:rPr>
          <w:color w:val="000000" w:themeColor="text1"/>
        </w:rPr>
        <w:t xml:space="preserve"> técnico </w:t>
      </w:r>
      <w:r w:rsidRPr="00421673">
        <w:rPr>
          <w:color w:val="000000" w:themeColor="text1"/>
        </w:rPr>
        <w:t xml:space="preserve">se </w:t>
      </w:r>
      <w:r w:rsidR="00CF0605">
        <w:rPr>
          <w:color w:val="000000" w:themeColor="text1"/>
        </w:rPr>
        <w:t xml:space="preserve">centra </w:t>
      </w:r>
      <w:r w:rsidR="00B4718C">
        <w:rPr>
          <w:color w:val="000000" w:themeColor="text1"/>
        </w:rPr>
        <w:t xml:space="preserve">en la implementación y el desarrollo </w:t>
      </w:r>
      <w:r>
        <w:rPr>
          <w:color w:val="000000" w:themeColor="text1"/>
        </w:rPr>
        <w:t>de un</w:t>
      </w:r>
      <w:r w:rsidR="00B4718C">
        <w:rPr>
          <w:color w:val="000000" w:themeColor="text1"/>
        </w:rPr>
        <w:t xml:space="preserve">a </w:t>
      </w:r>
      <w:del w:id="210" w:author="Daniel Casagallo" w:date="2020-12-21T18:44:00Z">
        <w:r w:rsidR="00B4718C" w:rsidDel="0096106E">
          <w:rPr>
            <w:color w:val="000000" w:themeColor="text1"/>
          </w:rPr>
          <w:delText>Aplicación</w:delText>
        </w:r>
      </w:del>
      <w:ins w:id="211" w:author="Daniel Casagallo" w:date="2020-12-21T18:44:00Z">
        <w:r w:rsidR="0096106E">
          <w:rPr>
            <w:color w:val="000000" w:themeColor="text1"/>
          </w:rPr>
          <w:t>Aplicación</w:t>
        </w:r>
      </w:ins>
      <w:r w:rsidR="00B4718C" w:rsidRPr="00421673">
        <w:rPr>
          <w:color w:val="000000" w:themeColor="text1"/>
        </w:rPr>
        <w:t xml:space="preserve"> </w:t>
      </w:r>
      <w:del w:id="212" w:author="Daniel Casagallo" w:date="2020-12-21T18:45:00Z">
        <w:r w:rsidR="00B4718C" w:rsidDel="0096106E">
          <w:rPr>
            <w:color w:val="000000" w:themeColor="text1"/>
          </w:rPr>
          <w:delText>Móvil</w:delText>
        </w:r>
      </w:del>
      <w:ins w:id="213" w:author="Daniel Casagallo" w:date="2020-12-21T18:45:00Z">
        <w:r w:rsidR="0096106E">
          <w:rPr>
            <w:color w:val="000000" w:themeColor="text1"/>
          </w:rPr>
          <w:t>Móvil</w:t>
        </w:r>
      </w:ins>
      <w:r w:rsidR="00B4718C">
        <w:rPr>
          <w:color w:val="000000" w:themeColor="text1"/>
        </w:rPr>
        <w:t xml:space="preserve"> y</w:t>
      </w:r>
      <w:r>
        <w:rPr>
          <w:color w:val="000000" w:themeColor="text1"/>
        </w:rPr>
        <w:t xml:space="preserve"> </w:t>
      </w:r>
      <w:del w:id="214" w:author="Daniel Casagallo" w:date="2020-12-21T18:43:00Z">
        <w:r w:rsidR="005C2136" w:rsidDel="0096106E">
          <w:rPr>
            <w:color w:val="000000" w:themeColor="text1"/>
          </w:rPr>
          <w:delText>Sistema</w:delText>
        </w:r>
      </w:del>
      <w:ins w:id="215" w:author="Daniel Casagallo" w:date="2020-12-21T18:43:00Z">
        <w:r w:rsidR="0096106E">
          <w:rPr>
            <w:color w:val="000000" w:themeColor="text1"/>
          </w:rPr>
          <w:t>Sistema</w:t>
        </w:r>
      </w:ins>
      <w:r w:rsidR="00421673" w:rsidRPr="00421673">
        <w:rPr>
          <w:color w:val="000000" w:themeColor="text1"/>
        </w:rPr>
        <w:t xml:space="preserve"> </w:t>
      </w:r>
      <w:del w:id="216" w:author="Daniel Casagallo" w:date="2020-12-21T18:44:00Z">
        <w:r w:rsidR="005C2136" w:rsidDel="0096106E">
          <w:rPr>
            <w:color w:val="000000" w:themeColor="text1"/>
          </w:rPr>
          <w:delText>Web</w:delText>
        </w:r>
      </w:del>
      <w:ins w:id="217" w:author="Daniel Casagallo" w:date="2020-12-21T18:44:00Z">
        <w:r w:rsidR="0096106E">
          <w:rPr>
            <w:color w:val="000000" w:themeColor="text1"/>
          </w:rPr>
          <w:t>Web</w:t>
        </w:r>
      </w:ins>
      <w:r w:rsidR="00421673" w:rsidRPr="00421673">
        <w:rPr>
          <w:color w:val="000000" w:themeColor="text1"/>
        </w:rPr>
        <w:t xml:space="preserve"> </w:t>
      </w:r>
      <w:r w:rsidR="00B4718C">
        <w:rPr>
          <w:color w:val="000000" w:themeColor="text1"/>
        </w:rPr>
        <w:t>haciendo uso</w:t>
      </w:r>
      <w:r w:rsidR="00421673" w:rsidRPr="00421673">
        <w:rPr>
          <w:color w:val="000000" w:themeColor="text1"/>
        </w:rPr>
        <w:t xml:space="preserve"> </w:t>
      </w:r>
      <w:r w:rsidR="00B4718C">
        <w:rPr>
          <w:color w:val="000000" w:themeColor="text1"/>
        </w:rPr>
        <w:t>de</w:t>
      </w:r>
      <w:r w:rsidR="00421673" w:rsidRPr="00421673">
        <w:rPr>
          <w:color w:val="000000" w:themeColor="text1"/>
        </w:rPr>
        <w:t xml:space="preserve">l marco de trabajo </w:t>
      </w:r>
      <w:r w:rsidR="00421673" w:rsidRPr="007428D8">
        <w:rPr>
          <w:i/>
          <w:color w:val="000000" w:themeColor="text1"/>
        </w:rPr>
        <w:t>Scrum</w:t>
      </w:r>
      <w:r w:rsidR="00421673" w:rsidRPr="00421673">
        <w:rPr>
          <w:color w:val="000000" w:themeColor="text1"/>
        </w:rPr>
        <w:t xml:space="preserve">. </w:t>
      </w:r>
      <w:del w:id="218" w:author="Docente" w:date="2020-12-15T03:45:00Z">
        <w:r w:rsidDel="00E175FF">
          <w:rPr>
            <w:color w:val="000000" w:themeColor="text1"/>
          </w:rPr>
          <w:delText>Es por ello que, e</w:delText>
        </w:r>
      </w:del>
      <w:ins w:id="219" w:author="Docente" w:date="2020-12-15T03:45:00Z">
        <w:r w:rsidR="00E175FF">
          <w:rPr>
            <w:color w:val="000000" w:themeColor="text1"/>
          </w:rPr>
          <w:t>E</w:t>
        </w:r>
      </w:ins>
      <w:r w:rsidR="00421673" w:rsidRPr="00421673">
        <w:rPr>
          <w:color w:val="000000" w:themeColor="text1"/>
        </w:rPr>
        <w:t xml:space="preserve">l propósito </w:t>
      </w:r>
      <w:r>
        <w:rPr>
          <w:color w:val="000000" w:themeColor="text1"/>
        </w:rPr>
        <w:t xml:space="preserve">de </w:t>
      </w:r>
      <w:del w:id="220" w:author="Docente" w:date="2020-12-15T03:45:00Z">
        <w:r w:rsidDel="00E175FF">
          <w:rPr>
            <w:color w:val="000000" w:themeColor="text1"/>
          </w:rPr>
          <w:delText xml:space="preserve">estos sistemas </w:delText>
        </w:r>
      </w:del>
      <w:ins w:id="221" w:author="Docente" w:date="2020-12-15T03:45:00Z">
        <w:r w:rsidR="00E175FF">
          <w:rPr>
            <w:color w:val="000000" w:themeColor="text1"/>
          </w:rPr>
          <w:t xml:space="preserve">este proyecto </w:t>
        </w:r>
      </w:ins>
      <w:r w:rsidR="00421673" w:rsidRPr="00421673">
        <w:rPr>
          <w:color w:val="000000" w:themeColor="text1"/>
        </w:rPr>
        <w:t xml:space="preserve">es ayudar a que los estudiantes se mantengan </w:t>
      </w:r>
      <w:r>
        <w:rPr>
          <w:color w:val="000000" w:themeColor="text1"/>
        </w:rPr>
        <w:t xml:space="preserve">siempre informados </w:t>
      </w:r>
      <w:del w:id="222" w:author="Docente" w:date="2020-12-15T03:45:00Z">
        <w:r w:rsidR="00C1341C" w:rsidDel="00E175FF">
          <w:rPr>
            <w:color w:val="000000" w:themeColor="text1"/>
          </w:rPr>
          <w:delText xml:space="preserve">y </w:delText>
        </w:r>
      </w:del>
      <w:r w:rsidR="001631C7">
        <w:rPr>
          <w:color w:val="000000" w:themeColor="text1"/>
        </w:rPr>
        <w:t xml:space="preserve">por fuentes oficiales sobre: </w:t>
      </w:r>
      <w:r w:rsidRPr="00421673">
        <w:rPr>
          <w:rFonts w:cs="Arial"/>
          <w:color w:val="000000" w:themeColor="text1"/>
          <w:lang w:val="es-ES_tradnl"/>
        </w:rPr>
        <w:t>eventos, actividades</w:t>
      </w:r>
      <w:r>
        <w:rPr>
          <w:rFonts w:cs="Arial"/>
          <w:color w:val="000000" w:themeColor="text1"/>
          <w:lang w:val="es-ES_tradnl"/>
        </w:rPr>
        <w:t xml:space="preserve"> académicas, ofertas laborales y de otros sucesos que se </w:t>
      </w:r>
      <w:r>
        <w:rPr>
          <w:color w:val="000000" w:themeColor="text1"/>
        </w:rPr>
        <w:t xml:space="preserve">desarrollen </w:t>
      </w:r>
      <w:r w:rsidR="00421673" w:rsidRPr="00421673">
        <w:rPr>
          <w:color w:val="000000" w:themeColor="text1"/>
        </w:rPr>
        <w:t xml:space="preserve">dentro de </w:t>
      </w:r>
      <w:r>
        <w:rPr>
          <w:color w:val="000000" w:themeColor="text1"/>
        </w:rPr>
        <w:t>la ESFOT.</w:t>
      </w:r>
    </w:p>
    <w:p w14:paraId="1FE30E9E" w14:textId="329AAC4A" w:rsidR="00C1341C" w:rsidRPr="00C1341C" w:rsidRDefault="00C1341C" w:rsidP="00C1341C">
      <w:pPr>
        <w:rPr>
          <w:color w:val="000000" w:themeColor="text1"/>
        </w:rPr>
      </w:pPr>
      <w:r>
        <w:rPr>
          <w:color w:val="000000" w:themeColor="text1"/>
        </w:rPr>
        <w:t>L</w:t>
      </w:r>
      <w:r w:rsidRPr="00C1341C">
        <w:rPr>
          <w:color w:val="000000" w:themeColor="text1"/>
        </w:rPr>
        <w:t xml:space="preserve">a </w:t>
      </w:r>
      <w:r>
        <w:rPr>
          <w:color w:val="000000" w:themeColor="text1"/>
        </w:rPr>
        <w:t>ESFOT</w:t>
      </w:r>
      <w:del w:id="223" w:author="Docente" w:date="2020-12-15T03:46:00Z">
        <w:r w:rsidRPr="00C1341C" w:rsidDel="00E175FF">
          <w:rPr>
            <w:color w:val="000000" w:themeColor="text1"/>
          </w:rPr>
          <w:delText>,</w:delText>
        </w:r>
      </w:del>
      <w:r w:rsidRPr="00C1341C">
        <w:rPr>
          <w:color w:val="000000" w:themeColor="text1"/>
        </w:rPr>
        <w:t xml:space="preserve"> tiene un promedio de </w:t>
      </w:r>
      <w:del w:id="224" w:author="Docente" w:date="2020-12-15T03:46:00Z">
        <w:r w:rsidR="00CD706C" w:rsidDel="00E175FF">
          <w:rPr>
            <w:color w:val="000000" w:themeColor="text1"/>
          </w:rPr>
          <w:delText>787</w:delText>
        </w:r>
        <w:r w:rsidDel="00E175FF">
          <w:rPr>
            <w:color w:val="000000" w:themeColor="text1"/>
          </w:rPr>
          <w:delText xml:space="preserve"> </w:delText>
        </w:r>
      </w:del>
      <w:ins w:id="225" w:author="Docente" w:date="2020-12-15T03:46:00Z">
        <w:r w:rsidR="00E175FF">
          <w:rPr>
            <w:color w:val="000000" w:themeColor="text1"/>
          </w:rPr>
          <w:t xml:space="preserve">800 </w:t>
        </w:r>
      </w:ins>
      <w:r w:rsidRPr="00C1341C">
        <w:rPr>
          <w:color w:val="000000" w:themeColor="text1"/>
        </w:rPr>
        <w:t>estudiantes matriculados en las carreras de Tecnología Superior, a los cuales se</w:t>
      </w:r>
      <w:r>
        <w:rPr>
          <w:color w:val="000000" w:themeColor="text1"/>
        </w:rPr>
        <w:t xml:space="preserve"> </w:t>
      </w:r>
      <w:r w:rsidRPr="00C1341C">
        <w:rPr>
          <w:color w:val="000000" w:themeColor="text1"/>
        </w:rPr>
        <w:t xml:space="preserve">les debe proporcionar </w:t>
      </w:r>
      <w:del w:id="226" w:author="Docente" w:date="2020-12-15T03:46:00Z">
        <w:r w:rsidRPr="00C1341C" w:rsidDel="00E175FF">
          <w:rPr>
            <w:color w:val="000000" w:themeColor="text1"/>
          </w:rPr>
          <w:delText xml:space="preserve">todo tipo de </w:delText>
        </w:r>
      </w:del>
      <w:r w:rsidRPr="00C1341C">
        <w:rPr>
          <w:color w:val="000000" w:themeColor="text1"/>
        </w:rPr>
        <w:t>información</w:t>
      </w:r>
      <w:ins w:id="227" w:author="Docente" w:date="2020-12-15T03:46:00Z">
        <w:r w:rsidR="00E175FF">
          <w:rPr>
            <w:color w:val="000000" w:themeColor="text1"/>
          </w:rPr>
          <w:t xml:space="preserve"> académica</w:t>
        </w:r>
      </w:ins>
      <w:del w:id="228" w:author="Docente" w:date="2020-12-15T03:47:00Z">
        <w:r w:rsidRPr="00C1341C" w:rsidDel="00E175FF">
          <w:rPr>
            <w:color w:val="000000" w:themeColor="text1"/>
          </w:rPr>
          <w:delText xml:space="preserve"> durante su formación académica</w:delText>
        </w:r>
      </w:del>
      <w:r w:rsidRPr="00C1341C">
        <w:rPr>
          <w:color w:val="000000" w:themeColor="text1"/>
        </w:rPr>
        <w:t>, por ejemplo:</w:t>
      </w:r>
      <w:r>
        <w:rPr>
          <w:color w:val="000000" w:themeColor="text1"/>
        </w:rPr>
        <w:t xml:space="preserve"> </w:t>
      </w:r>
      <w:r w:rsidRPr="00C1341C">
        <w:rPr>
          <w:color w:val="000000" w:themeColor="text1"/>
        </w:rPr>
        <w:t>noticias, comunicados oficiales, eventos, actividades académicas y/o culturales, ofertas</w:t>
      </w:r>
      <w:r>
        <w:rPr>
          <w:color w:val="000000" w:themeColor="text1"/>
        </w:rPr>
        <w:t xml:space="preserve"> </w:t>
      </w:r>
      <w:r w:rsidRPr="00C1341C">
        <w:rPr>
          <w:color w:val="000000" w:themeColor="text1"/>
        </w:rPr>
        <w:t>laborale</w:t>
      </w:r>
      <w:r>
        <w:rPr>
          <w:color w:val="000000" w:themeColor="text1"/>
        </w:rPr>
        <w:t>s, pasantías</w:t>
      </w:r>
      <w:ins w:id="229" w:author="Docente" w:date="2020-12-15T03:47:00Z">
        <w:r w:rsidR="00E175FF">
          <w:rPr>
            <w:color w:val="000000" w:themeColor="text1"/>
          </w:rPr>
          <w:t>, prácticas preprofesionales</w:t>
        </w:r>
      </w:ins>
      <w:r>
        <w:rPr>
          <w:color w:val="000000" w:themeColor="text1"/>
        </w:rPr>
        <w:t xml:space="preserve">, etc. </w:t>
      </w:r>
      <w:sdt>
        <w:sdtPr>
          <w:rPr>
            <w:color w:val="000000" w:themeColor="text1"/>
          </w:rPr>
          <w:id w:val="-17170958"/>
          <w:citation/>
        </w:sdtPr>
        <w:sdtContent>
          <w:r w:rsidR="00CD706C">
            <w:rPr>
              <w:color w:val="000000" w:themeColor="text1"/>
            </w:rPr>
            <w:fldChar w:fldCharType="begin"/>
          </w:r>
          <w:r w:rsidR="00CD706C">
            <w:rPr>
              <w:color w:val="000000" w:themeColor="text1"/>
              <w:lang w:val="es-MX"/>
            </w:rPr>
            <w:instrText xml:space="preserve"> CITATION Ros20 \l 2058 </w:instrText>
          </w:r>
          <w:r w:rsidR="00CD706C">
            <w:rPr>
              <w:color w:val="000000" w:themeColor="text1"/>
            </w:rPr>
            <w:fldChar w:fldCharType="separate"/>
          </w:r>
          <w:r w:rsidR="009C7FA6" w:rsidRPr="009C7FA6">
            <w:rPr>
              <w:noProof/>
              <w:color w:val="000000" w:themeColor="text1"/>
              <w:lang w:val="es-MX"/>
            </w:rPr>
            <w:t>[2]</w:t>
          </w:r>
          <w:r w:rsidR="00CD706C">
            <w:rPr>
              <w:color w:val="000000" w:themeColor="text1"/>
            </w:rPr>
            <w:fldChar w:fldCharType="end"/>
          </w:r>
        </w:sdtContent>
      </w:sdt>
      <w:r w:rsidRPr="00C1341C">
        <w:rPr>
          <w:color w:val="000000" w:themeColor="text1"/>
        </w:rPr>
        <w:t>.</w:t>
      </w:r>
    </w:p>
    <w:p w14:paraId="7ABD3899" w14:textId="7BD4109D" w:rsidR="00C1341C" w:rsidRDefault="00C1341C" w:rsidP="00C1341C">
      <w:pPr>
        <w:rPr>
          <w:color w:val="000000" w:themeColor="text1"/>
        </w:rPr>
      </w:pPr>
      <w:r>
        <w:rPr>
          <w:color w:val="000000" w:themeColor="text1"/>
        </w:rPr>
        <w:t xml:space="preserve">Por otra parte, </w:t>
      </w:r>
      <w:r w:rsidRPr="00C1341C">
        <w:rPr>
          <w:color w:val="000000" w:themeColor="text1"/>
        </w:rPr>
        <w:t>existe una directiva</w:t>
      </w:r>
      <w:ins w:id="230" w:author="Docente" w:date="2020-12-15T03:47:00Z">
        <w:r w:rsidR="00E175FF">
          <w:rPr>
            <w:color w:val="000000" w:themeColor="text1"/>
          </w:rPr>
          <w:t xml:space="preserve"> estudiantil</w:t>
        </w:r>
      </w:ins>
      <w:r w:rsidRPr="00C1341C">
        <w:rPr>
          <w:color w:val="000000" w:themeColor="text1"/>
        </w:rPr>
        <w:t xml:space="preserve"> denomina Asociación de Estudiantes de la Escuela de Formación de</w:t>
      </w:r>
      <w:r>
        <w:rPr>
          <w:color w:val="000000" w:themeColor="text1"/>
        </w:rPr>
        <w:t xml:space="preserve"> </w:t>
      </w:r>
      <w:r w:rsidRPr="00C1341C">
        <w:rPr>
          <w:color w:val="000000" w:themeColor="text1"/>
        </w:rPr>
        <w:t xml:space="preserve">Tecnólogos (AEESFOT), </w:t>
      </w:r>
      <w:r w:rsidR="001631C7">
        <w:rPr>
          <w:color w:val="000000" w:themeColor="text1"/>
        </w:rPr>
        <w:t xml:space="preserve">siendo una de sus responsabilidades el de </w:t>
      </w:r>
      <w:r w:rsidR="001631C7" w:rsidRPr="00C1341C">
        <w:rPr>
          <w:color w:val="000000" w:themeColor="text1"/>
        </w:rPr>
        <w:t>trabaja</w:t>
      </w:r>
      <w:r w:rsidR="001631C7">
        <w:rPr>
          <w:color w:val="000000" w:themeColor="text1"/>
        </w:rPr>
        <w:t>r</w:t>
      </w:r>
      <w:r w:rsidRPr="00C1341C">
        <w:rPr>
          <w:color w:val="000000" w:themeColor="text1"/>
        </w:rPr>
        <w:t xml:space="preserve"> por el bien común de los</w:t>
      </w:r>
      <w:r>
        <w:rPr>
          <w:color w:val="000000" w:themeColor="text1"/>
        </w:rPr>
        <w:t xml:space="preserve"> a</w:t>
      </w:r>
      <w:r w:rsidRPr="00C1341C">
        <w:rPr>
          <w:color w:val="000000" w:themeColor="text1"/>
        </w:rPr>
        <w:t>lumnos, promover actividades acadé</w:t>
      </w:r>
      <w:r w:rsidR="001631C7">
        <w:rPr>
          <w:color w:val="000000" w:themeColor="text1"/>
        </w:rPr>
        <w:t>micas, culturales y/o sociales</w:t>
      </w:r>
      <w:r w:rsidRPr="00C1341C">
        <w:rPr>
          <w:color w:val="000000" w:themeColor="text1"/>
        </w:rPr>
        <w:t>,</w:t>
      </w:r>
      <w:r>
        <w:rPr>
          <w:color w:val="000000" w:themeColor="text1"/>
        </w:rPr>
        <w:t xml:space="preserve"> </w:t>
      </w:r>
      <w:r w:rsidRPr="00C1341C">
        <w:rPr>
          <w:color w:val="000000" w:themeColor="text1"/>
        </w:rPr>
        <w:t>cursos, reuniones, eventos o información de importanc</w:t>
      </w:r>
      <w:r w:rsidR="001631C7">
        <w:rPr>
          <w:color w:val="000000" w:themeColor="text1"/>
        </w:rPr>
        <w:t xml:space="preserve">ia para todos los estudiantes </w:t>
      </w:r>
      <w:sdt>
        <w:sdtPr>
          <w:rPr>
            <w:color w:val="000000" w:themeColor="text1"/>
          </w:rPr>
          <w:id w:val="534397619"/>
          <w:citation/>
        </w:sdtPr>
        <w:sdtContent>
          <w:r w:rsidR="00B4718C">
            <w:rPr>
              <w:color w:val="000000" w:themeColor="text1"/>
            </w:rPr>
            <w:fldChar w:fldCharType="begin"/>
          </w:r>
          <w:r w:rsidR="00B4718C">
            <w:rPr>
              <w:color w:val="000000" w:themeColor="text1"/>
              <w:lang w:val="es-MX"/>
            </w:rPr>
            <w:instrText xml:space="preserve"> CITATION ESF20 \l 2058 </w:instrText>
          </w:r>
          <w:r w:rsidR="00B4718C">
            <w:rPr>
              <w:color w:val="000000" w:themeColor="text1"/>
            </w:rPr>
            <w:fldChar w:fldCharType="separate"/>
          </w:r>
          <w:r w:rsidR="009C7FA6" w:rsidRPr="009C7FA6">
            <w:rPr>
              <w:noProof/>
              <w:color w:val="000000" w:themeColor="text1"/>
              <w:lang w:val="es-MX"/>
            </w:rPr>
            <w:t>[3]</w:t>
          </w:r>
          <w:r w:rsidR="00B4718C">
            <w:rPr>
              <w:color w:val="000000" w:themeColor="text1"/>
            </w:rPr>
            <w:fldChar w:fldCharType="end"/>
          </w:r>
        </w:sdtContent>
      </w:sdt>
      <w:r w:rsidRPr="00C1341C">
        <w:rPr>
          <w:color w:val="000000" w:themeColor="text1"/>
        </w:rPr>
        <w:t>.</w:t>
      </w:r>
    </w:p>
    <w:p w14:paraId="6A79FC75" w14:textId="60D1A18E" w:rsidR="00C1341C" w:rsidRDefault="00C1341C" w:rsidP="00C1341C">
      <w:pPr>
        <w:rPr>
          <w:color w:val="000000" w:themeColor="text1"/>
        </w:rPr>
      </w:pPr>
      <w:r w:rsidRPr="00C1341C">
        <w:rPr>
          <w:color w:val="000000" w:themeColor="text1"/>
        </w:rPr>
        <w:t>Los canales de comunicación utilizados para brindar información a los estudiantes por parte</w:t>
      </w:r>
      <w:r>
        <w:rPr>
          <w:color w:val="000000" w:themeColor="text1"/>
        </w:rPr>
        <w:t xml:space="preserve"> </w:t>
      </w:r>
      <w:r w:rsidRPr="00C1341C">
        <w:rPr>
          <w:color w:val="000000" w:themeColor="text1"/>
        </w:rPr>
        <w:t xml:space="preserve">de la Dirección, Subdirección y AEESFOT son: </w:t>
      </w:r>
      <w:ins w:id="231" w:author="Docente" w:date="2020-12-15T03:48:00Z">
        <w:r w:rsidR="00DB2338">
          <w:rPr>
            <w:color w:val="000000" w:themeColor="text1"/>
          </w:rPr>
          <w:t xml:space="preserve">el </w:t>
        </w:r>
      </w:ins>
      <w:r w:rsidRPr="00C1341C">
        <w:rPr>
          <w:color w:val="000000" w:themeColor="text1"/>
        </w:rPr>
        <w:t xml:space="preserve">portal </w:t>
      </w:r>
      <w:del w:id="232" w:author="Daniel Casagallo" w:date="2020-12-21T18:44:00Z">
        <w:r w:rsidRPr="00C1341C" w:rsidDel="0096106E">
          <w:rPr>
            <w:color w:val="000000" w:themeColor="text1"/>
          </w:rPr>
          <w:delText>web</w:delText>
        </w:r>
      </w:del>
      <w:ins w:id="233" w:author="Daniel Casagallo" w:date="2020-12-21T18:44:00Z">
        <w:r w:rsidR="0096106E">
          <w:rPr>
            <w:color w:val="000000" w:themeColor="text1"/>
          </w:rPr>
          <w:t>Web</w:t>
        </w:r>
      </w:ins>
      <w:r w:rsidRPr="00C1341C">
        <w:rPr>
          <w:color w:val="000000" w:themeColor="text1"/>
        </w:rPr>
        <w:t xml:space="preserve">, </w:t>
      </w:r>
      <w:r w:rsidR="00B4718C" w:rsidRPr="00C1341C">
        <w:rPr>
          <w:color w:val="000000" w:themeColor="text1"/>
        </w:rPr>
        <w:t>Fan Page</w:t>
      </w:r>
      <w:r w:rsidRPr="00C1341C">
        <w:rPr>
          <w:color w:val="000000" w:themeColor="text1"/>
        </w:rPr>
        <w:t>, carteleras informativas,</w:t>
      </w:r>
      <w:r>
        <w:rPr>
          <w:color w:val="000000" w:themeColor="text1"/>
        </w:rPr>
        <w:t xml:space="preserve"> </w:t>
      </w:r>
      <w:r w:rsidRPr="00C1341C">
        <w:rPr>
          <w:color w:val="000000" w:themeColor="text1"/>
        </w:rPr>
        <w:t xml:space="preserve">paneles informativos digitales, correos </w:t>
      </w:r>
      <w:r w:rsidR="00BB636D">
        <w:rPr>
          <w:color w:val="000000" w:themeColor="text1"/>
        </w:rPr>
        <w:t xml:space="preserve">electrónicos, volantes impresos, etc. </w:t>
      </w:r>
      <w:r w:rsidRPr="00C1341C">
        <w:rPr>
          <w:color w:val="000000" w:themeColor="text1"/>
        </w:rPr>
        <w:t>Sin embargo, estos canales de comunicación presentan inconvenientes como: información desactualizada, paneles informativos digitales apagados o con información confusa, información duplicada, desconocimiento sobre la existencia de estos canales de comunicación, información tardía, entre otros. Lo que conlleva a que el alcance de la información se encuentre limitada para el resto de los estudiantes y que la participación no sea la esperada en reuniones, eventos culturale</w:t>
      </w:r>
      <w:r>
        <w:rPr>
          <w:color w:val="000000" w:themeColor="text1"/>
        </w:rPr>
        <w:t xml:space="preserve">s, actividades académicas, etc. </w:t>
      </w:r>
      <w:sdt>
        <w:sdtPr>
          <w:rPr>
            <w:color w:val="000000" w:themeColor="text1"/>
          </w:rPr>
          <w:id w:val="1373189983"/>
          <w:citation/>
        </w:sdtPr>
        <w:sdtContent>
          <w:r w:rsidR="00B4718C">
            <w:rPr>
              <w:color w:val="000000" w:themeColor="text1"/>
            </w:rPr>
            <w:fldChar w:fldCharType="begin"/>
          </w:r>
          <w:r w:rsidR="00B4718C">
            <w:rPr>
              <w:color w:val="000000" w:themeColor="text1"/>
              <w:lang w:val="es-MX"/>
            </w:rPr>
            <w:instrText xml:space="preserve"> CITATION ESF19 \l 2058 </w:instrText>
          </w:r>
          <w:r w:rsidR="00B4718C">
            <w:rPr>
              <w:color w:val="000000" w:themeColor="text1"/>
            </w:rPr>
            <w:fldChar w:fldCharType="separate"/>
          </w:r>
          <w:r w:rsidR="009C7FA6" w:rsidRPr="009C7FA6">
            <w:rPr>
              <w:noProof/>
              <w:color w:val="000000" w:themeColor="text1"/>
              <w:lang w:val="es-MX"/>
            </w:rPr>
            <w:t>[4]</w:t>
          </w:r>
          <w:r w:rsidR="00B4718C">
            <w:rPr>
              <w:color w:val="000000" w:themeColor="text1"/>
            </w:rPr>
            <w:fldChar w:fldCharType="end"/>
          </w:r>
        </w:sdtContent>
      </w:sdt>
      <w:r>
        <w:rPr>
          <w:color w:val="000000" w:themeColor="text1"/>
        </w:rPr>
        <w:t>.</w:t>
      </w:r>
    </w:p>
    <w:p w14:paraId="1E8C33C1" w14:textId="799F9FE7" w:rsidR="00B240C7" w:rsidRDefault="00B240C7" w:rsidP="00421673">
      <w:pPr>
        <w:rPr>
          <w:color w:val="000000" w:themeColor="text1"/>
        </w:rPr>
      </w:pPr>
      <w:r>
        <w:t xml:space="preserve">En este contexto, </w:t>
      </w:r>
      <w:r w:rsidRPr="00E476BD">
        <w:t xml:space="preserve">se ha desarrollado un </w:t>
      </w:r>
      <w:del w:id="234" w:author="Daniel Casagallo" w:date="2020-12-21T18:43:00Z">
        <w:r w:rsidDel="0096106E">
          <w:delText>Sistema</w:delText>
        </w:r>
      </w:del>
      <w:ins w:id="235" w:author="Daniel Casagallo" w:date="2020-12-21T18:43:00Z">
        <w:r w:rsidR="0096106E">
          <w:t>Sistema</w:t>
        </w:r>
      </w:ins>
      <w:r>
        <w:t xml:space="preserve"> </w:t>
      </w:r>
      <w:del w:id="236" w:author="Daniel Casagallo" w:date="2020-12-21T18:44:00Z">
        <w:r w:rsidDel="0096106E">
          <w:delText>Web</w:delText>
        </w:r>
      </w:del>
      <w:ins w:id="237" w:author="Daniel Casagallo" w:date="2020-12-21T18:44:00Z">
        <w:r w:rsidR="0096106E">
          <w:t>Web</w:t>
        </w:r>
      </w:ins>
      <w:r w:rsidRPr="00E476BD">
        <w:t xml:space="preserve"> y </w:t>
      </w:r>
      <w:r w:rsidR="00B4718C">
        <w:t xml:space="preserve">una </w:t>
      </w:r>
      <w:del w:id="238" w:author="Daniel Casagallo" w:date="2020-12-21T18:44:00Z">
        <w:r w:rsidDel="0096106E">
          <w:delText>Aplicación</w:delText>
        </w:r>
      </w:del>
      <w:ins w:id="239" w:author="Daniel Casagallo" w:date="2020-12-21T18:44:00Z">
        <w:r w:rsidR="0096106E">
          <w:t>Aplicación</w:t>
        </w:r>
      </w:ins>
      <w:r>
        <w:t xml:space="preserve"> </w:t>
      </w:r>
      <w:del w:id="240" w:author="Daniel Casagallo" w:date="2020-12-21T18:45:00Z">
        <w:r w:rsidDel="0096106E">
          <w:delText>Móvil</w:delText>
        </w:r>
      </w:del>
      <w:ins w:id="241" w:author="Daniel Casagallo" w:date="2020-12-21T18:45:00Z">
        <w:r w:rsidR="0096106E">
          <w:t>Móvil</w:t>
        </w:r>
      </w:ins>
      <w:r>
        <w:t xml:space="preserve">, </w:t>
      </w:r>
      <w:r w:rsidR="00B4718C">
        <w:t>los cuales</w:t>
      </w:r>
      <w:r>
        <w:t xml:space="preserve"> </w:t>
      </w:r>
      <w:r w:rsidR="00B4718C">
        <w:t>han permitido</w:t>
      </w:r>
      <w:r>
        <w:t xml:space="preserve"> </w:t>
      </w:r>
      <w:r w:rsidR="00BB636D">
        <w:rPr>
          <w:color w:val="000000" w:themeColor="text1"/>
        </w:rPr>
        <w:t xml:space="preserve">a la Dirección, Subdirección, docentes </w:t>
      </w:r>
      <w:r w:rsidRPr="00B240C7">
        <w:rPr>
          <w:color w:val="000000" w:themeColor="text1"/>
        </w:rPr>
        <w:t xml:space="preserve">y AEESFOT brindar información en tiempo real sobre noticias, eventos, comunicados oficiales, pasantías, proyectos </w:t>
      </w:r>
      <w:r>
        <w:rPr>
          <w:color w:val="000000" w:themeColor="text1"/>
        </w:rPr>
        <w:t>de vinculación con la sociedad, entre otro</w:t>
      </w:r>
      <w:r w:rsidRPr="00B240C7">
        <w:rPr>
          <w:color w:val="000000" w:themeColor="text1"/>
        </w:rPr>
        <w:t xml:space="preserve">s. </w:t>
      </w:r>
      <w:r w:rsidR="001631C7">
        <w:rPr>
          <w:color w:val="000000" w:themeColor="text1"/>
        </w:rPr>
        <w:t xml:space="preserve">La </w:t>
      </w:r>
      <w:del w:id="242" w:author="Daniel Casagallo" w:date="2020-12-21T18:44:00Z">
        <w:r w:rsidRPr="00B240C7" w:rsidDel="0096106E">
          <w:rPr>
            <w:color w:val="000000" w:themeColor="text1"/>
          </w:rPr>
          <w:delText>aplicación</w:delText>
        </w:r>
      </w:del>
      <w:ins w:id="243" w:author="Daniel Casagallo" w:date="2020-12-21T18:44:00Z">
        <w:r w:rsidR="0096106E">
          <w:rPr>
            <w:color w:val="000000" w:themeColor="text1"/>
          </w:rPr>
          <w:t>Aplicación</w:t>
        </w:r>
      </w:ins>
      <w:r w:rsidRPr="00B240C7">
        <w:rPr>
          <w:color w:val="000000" w:themeColor="text1"/>
        </w:rPr>
        <w:t xml:space="preserve"> </w:t>
      </w:r>
      <w:del w:id="244" w:author="Daniel Casagallo" w:date="2020-12-21T18:45:00Z">
        <w:r w:rsidRPr="00B240C7" w:rsidDel="0096106E">
          <w:rPr>
            <w:color w:val="000000" w:themeColor="text1"/>
          </w:rPr>
          <w:delText>móvil</w:delText>
        </w:r>
      </w:del>
      <w:ins w:id="245" w:author="Daniel Casagallo" w:date="2020-12-21T18:45:00Z">
        <w:r w:rsidR="0096106E">
          <w:rPr>
            <w:color w:val="000000" w:themeColor="text1"/>
          </w:rPr>
          <w:t>Móvil</w:t>
        </w:r>
      </w:ins>
      <w:r w:rsidRPr="00B240C7">
        <w:rPr>
          <w:color w:val="000000" w:themeColor="text1"/>
        </w:rPr>
        <w:t xml:space="preserve"> </w:t>
      </w:r>
      <w:r>
        <w:rPr>
          <w:color w:val="000000" w:themeColor="text1"/>
        </w:rPr>
        <w:t>permite</w:t>
      </w:r>
      <w:r w:rsidRPr="00B240C7">
        <w:rPr>
          <w:color w:val="000000" w:themeColor="text1"/>
        </w:rPr>
        <w:t xml:space="preserve"> que los estudiantes en general obtengan info</w:t>
      </w:r>
      <w:r>
        <w:rPr>
          <w:color w:val="000000" w:themeColor="text1"/>
        </w:rPr>
        <w:t xml:space="preserve">rmación detallada y en tiempo real sobre </w:t>
      </w:r>
      <w:r w:rsidRPr="00B240C7">
        <w:rPr>
          <w:color w:val="000000" w:themeColor="text1"/>
        </w:rPr>
        <w:t>noticias, eventos, ofertas l</w:t>
      </w:r>
      <w:r>
        <w:rPr>
          <w:color w:val="000000" w:themeColor="text1"/>
        </w:rPr>
        <w:t xml:space="preserve">aborales, </w:t>
      </w:r>
      <w:r w:rsidRPr="00B240C7">
        <w:rPr>
          <w:color w:val="000000" w:themeColor="text1"/>
        </w:rPr>
        <w:t>reportar problemas y/o emergencias</w:t>
      </w:r>
      <w:r>
        <w:rPr>
          <w:color w:val="000000" w:themeColor="text1"/>
        </w:rPr>
        <w:t>, entre otros.</w:t>
      </w:r>
      <w:r w:rsidR="00B4718C">
        <w:rPr>
          <w:color w:val="000000" w:themeColor="text1"/>
        </w:rPr>
        <w:t xml:space="preserve"> Organizando</w:t>
      </w:r>
      <w:r>
        <w:rPr>
          <w:color w:val="000000" w:themeColor="text1"/>
        </w:rPr>
        <w:t xml:space="preserve"> y </w:t>
      </w:r>
      <w:r w:rsidR="00736D7E">
        <w:rPr>
          <w:color w:val="000000" w:themeColor="text1"/>
        </w:rPr>
        <w:t>simplificando</w:t>
      </w:r>
      <w:r w:rsidRPr="00B240C7">
        <w:rPr>
          <w:color w:val="000000" w:themeColor="text1"/>
        </w:rPr>
        <w:t xml:space="preserve"> </w:t>
      </w:r>
      <w:r w:rsidR="00B4718C">
        <w:rPr>
          <w:color w:val="000000" w:themeColor="text1"/>
        </w:rPr>
        <w:t xml:space="preserve">la accesibilidad </w:t>
      </w:r>
      <w:r w:rsidRPr="00B240C7">
        <w:rPr>
          <w:color w:val="000000" w:themeColor="text1"/>
        </w:rPr>
        <w:t xml:space="preserve">a la información y </w:t>
      </w:r>
      <w:r w:rsidR="00736D7E">
        <w:rPr>
          <w:color w:val="000000" w:themeColor="text1"/>
        </w:rPr>
        <w:t xml:space="preserve">libre </w:t>
      </w:r>
      <w:r w:rsidRPr="00B240C7">
        <w:rPr>
          <w:color w:val="000000" w:themeColor="text1"/>
        </w:rPr>
        <w:t>comunicación de forma segura</w:t>
      </w:r>
      <w:r w:rsidR="00736D7E">
        <w:rPr>
          <w:color w:val="000000" w:themeColor="text1"/>
        </w:rPr>
        <w:t>, simple</w:t>
      </w:r>
      <w:r w:rsidRPr="00B240C7">
        <w:rPr>
          <w:color w:val="000000" w:themeColor="text1"/>
        </w:rPr>
        <w:t xml:space="preserve"> </w:t>
      </w:r>
      <w:r w:rsidR="00736D7E">
        <w:rPr>
          <w:color w:val="000000" w:themeColor="text1"/>
        </w:rPr>
        <w:t>haciendo uso correcto de la tecnología.</w:t>
      </w:r>
    </w:p>
    <w:p w14:paraId="734FF5E8" w14:textId="77777777" w:rsidR="00F120F1" w:rsidRDefault="00FA3426" w:rsidP="00FA3426">
      <w:pPr>
        <w:pStyle w:val="Ttulo2"/>
      </w:pPr>
      <w:bookmarkStart w:id="246" w:name="_Toc55860282"/>
      <w:bookmarkStart w:id="247" w:name="_Toc58342047"/>
      <w:r>
        <w:lastRenderedPageBreak/>
        <w:t>Objetivo general</w:t>
      </w:r>
      <w:bookmarkEnd w:id="246"/>
      <w:bookmarkEnd w:id="247"/>
    </w:p>
    <w:p w14:paraId="5D99C3FC" w14:textId="63B88AE2" w:rsidR="00F120F1" w:rsidRPr="00421673" w:rsidRDefault="00421673" w:rsidP="0083296A">
      <w:pPr>
        <w:rPr>
          <w:color w:val="000000" w:themeColor="text1"/>
        </w:rPr>
      </w:pPr>
      <w:r w:rsidRPr="00421673">
        <w:rPr>
          <w:color w:val="000000" w:themeColor="text1"/>
        </w:rPr>
        <w:t xml:space="preserve">Desarrollar un </w:t>
      </w:r>
      <w:del w:id="248" w:author="Daniel Casagallo" w:date="2020-12-21T18:43:00Z">
        <w:r w:rsidR="005C2136" w:rsidDel="0096106E">
          <w:rPr>
            <w:color w:val="000000" w:themeColor="text1"/>
          </w:rPr>
          <w:delText>Sistema</w:delText>
        </w:r>
      </w:del>
      <w:ins w:id="249" w:author="Daniel Casagallo" w:date="2020-12-21T18:43:00Z">
        <w:r w:rsidR="0096106E">
          <w:rPr>
            <w:color w:val="000000" w:themeColor="text1"/>
          </w:rPr>
          <w:t>Sistema</w:t>
        </w:r>
      </w:ins>
      <w:r w:rsidRPr="00421673">
        <w:rPr>
          <w:color w:val="000000" w:themeColor="text1"/>
        </w:rPr>
        <w:t xml:space="preserve"> </w:t>
      </w:r>
      <w:del w:id="250" w:author="Daniel Casagallo" w:date="2020-12-21T18:44:00Z">
        <w:r w:rsidR="005C2136" w:rsidDel="0096106E">
          <w:rPr>
            <w:color w:val="000000" w:themeColor="text1"/>
          </w:rPr>
          <w:delText>Web</w:delText>
        </w:r>
      </w:del>
      <w:ins w:id="251" w:author="Daniel Casagallo" w:date="2020-12-21T18:44:00Z">
        <w:r w:rsidR="0096106E">
          <w:rPr>
            <w:color w:val="000000" w:themeColor="text1"/>
          </w:rPr>
          <w:t>Web</w:t>
        </w:r>
      </w:ins>
      <w:r w:rsidRPr="00421673">
        <w:rPr>
          <w:color w:val="000000" w:themeColor="text1"/>
        </w:rPr>
        <w:t xml:space="preserve"> y </w:t>
      </w:r>
      <w:del w:id="252" w:author="Daniel Casagallo" w:date="2020-12-21T18:44:00Z">
        <w:r w:rsidR="005C2136" w:rsidDel="0096106E">
          <w:rPr>
            <w:color w:val="000000" w:themeColor="text1"/>
          </w:rPr>
          <w:delText>Aplicación</w:delText>
        </w:r>
      </w:del>
      <w:ins w:id="253" w:author="Daniel Casagallo" w:date="2020-12-21T18:44:00Z">
        <w:r w:rsidR="0096106E">
          <w:rPr>
            <w:color w:val="000000" w:themeColor="text1"/>
          </w:rPr>
          <w:t>Aplicación</w:t>
        </w:r>
      </w:ins>
      <w:r w:rsidRPr="00421673">
        <w:rPr>
          <w:color w:val="000000" w:themeColor="text1"/>
        </w:rPr>
        <w:t xml:space="preserve"> </w:t>
      </w:r>
      <w:del w:id="254" w:author="Daniel Casagallo" w:date="2020-12-21T18:45:00Z">
        <w:r w:rsidR="005C2136" w:rsidDel="0096106E">
          <w:rPr>
            <w:color w:val="000000" w:themeColor="text1"/>
          </w:rPr>
          <w:delText>Móvil</w:delText>
        </w:r>
      </w:del>
      <w:ins w:id="255" w:author="Daniel Casagallo" w:date="2020-12-21T18:45:00Z">
        <w:r w:rsidR="0096106E">
          <w:rPr>
            <w:color w:val="000000" w:themeColor="text1"/>
          </w:rPr>
          <w:t>Móvil</w:t>
        </w:r>
      </w:ins>
      <w:r w:rsidRPr="00421673">
        <w:rPr>
          <w:color w:val="000000" w:themeColor="text1"/>
        </w:rPr>
        <w:t xml:space="preserve"> para información de noticias y eventos de la ESFOT.</w:t>
      </w:r>
    </w:p>
    <w:p w14:paraId="6F007A61" w14:textId="77777777" w:rsidR="00FA3426" w:rsidRDefault="00FA3426" w:rsidP="00FA3426">
      <w:pPr>
        <w:pStyle w:val="Ttulo2"/>
      </w:pPr>
      <w:bookmarkStart w:id="256" w:name="_Toc55860283"/>
      <w:bookmarkStart w:id="257" w:name="_Toc58342048"/>
      <w:r>
        <w:t>Objetivos específicos</w:t>
      </w:r>
      <w:bookmarkEnd w:id="256"/>
      <w:bookmarkEnd w:id="257"/>
    </w:p>
    <w:p w14:paraId="59FB0AE6" w14:textId="39B4FB22" w:rsidR="00421673" w:rsidRPr="00421673" w:rsidRDefault="00421673" w:rsidP="00421673">
      <w:pPr>
        <w:pStyle w:val="Prrafodelista"/>
        <w:numPr>
          <w:ilvl w:val="0"/>
          <w:numId w:val="6"/>
        </w:numPr>
        <w:rPr>
          <w:color w:val="000000" w:themeColor="text1"/>
        </w:rPr>
      </w:pPr>
      <w:r w:rsidRPr="00421673">
        <w:rPr>
          <w:color w:val="000000" w:themeColor="text1"/>
        </w:rPr>
        <w:t xml:space="preserve">Determinar los requerimientos del </w:t>
      </w:r>
      <w:del w:id="258" w:author="Daniel Casagallo" w:date="2020-12-21T18:43:00Z">
        <w:r w:rsidR="005C2136" w:rsidDel="0096106E">
          <w:rPr>
            <w:color w:val="000000" w:themeColor="text1"/>
          </w:rPr>
          <w:delText>Sistema</w:delText>
        </w:r>
      </w:del>
      <w:ins w:id="259" w:author="Daniel Casagallo" w:date="2020-12-21T18:43:00Z">
        <w:r w:rsidR="0096106E">
          <w:rPr>
            <w:color w:val="000000" w:themeColor="text1"/>
          </w:rPr>
          <w:t>Sistema</w:t>
        </w:r>
      </w:ins>
      <w:r w:rsidRPr="00421673">
        <w:rPr>
          <w:color w:val="000000" w:themeColor="text1"/>
        </w:rPr>
        <w:t xml:space="preserve"> </w:t>
      </w:r>
      <w:del w:id="260" w:author="Daniel Casagallo" w:date="2020-12-21T18:44:00Z">
        <w:r w:rsidR="005C2136" w:rsidDel="0096106E">
          <w:rPr>
            <w:color w:val="000000" w:themeColor="text1"/>
          </w:rPr>
          <w:delText>Web</w:delText>
        </w:r>
      </w:del>
      <w:ins w:id="261" w:author="Daniel Casagallo" w:date="2020-12-21T18:44:00Z">
        <w:r w:rsidR="0096106E">
          <w:rPr>
            <w:color w:val="000000" w:themeColor="text1"/>
          </w:rPr>
          <w:t>Web</w:t>
        </w:r>
      </w:ins>
      <w:r w:rsidRPr="00421673">
        <w:rPr>
          <w:color w:val="000000" w:themeColor="text1"/>
        </w:rPr>
        <w:t xml:space="preserve"> y </w:t>
      </w:r>
      <w:del w:id="262" w:author="Daniel Casagallo" w:date="2020-12-21T18:44:00Z">
        <w:r w:rsidR="005C2136" w:rsidDel="0096106E">
          <w:rPr>
            <w:color w:val="000000" w:themeColor="text1"/>
          </w:rPr>
          <w:delText>Aplicación</w:delText>
        </w:r>
      </w:del>
      <w:ins w:id="263" w:author="Daniel Casagallo" w:date="2020-12-21T18:44:00Z">
        <w:r w:rsidR="0096106E">
          <w:rPr>
            <w:color w:val="000000" w:themeColor="text1"/>
          </w:rPr>
          <w:t>Aplicación</w:t>
        </w:r>
      </w:ins>
      <w:r w:rsidRPr="00421673">
        <w:rPr>
          <w:color w:val="000000" w:themeColor="text1"/>
        </w:rPr>
        <w:t xml:space="preserve"> </w:t>
      </w:r>
      <w:del w:id="264" w:author="Daniel Casagallo" w:date="2020-12-21T18:45:00Z">
        <w:r w:rsidR="005C2136" w:rsidDel="0096106E">
          <w:rPr>
            <w:color w:val="000000" w:themeColor="text1"/>
          </w:rPr>
          <w:delText>Móvil</w:delText>
        </w:r>
      </w:del>
      <w:ins w:id="265" w:author="Daniel Casagallo" w:date="2020-12-21T18:45:00Z">
        <w:r w:rsidR="0096106E">
          <w:rPr>
            <w:color w:val="000000" w:themeColor="text1"/>
          </w:rPr>
          <w:t>Móvil</w:t>
        </w:r>
      </w:ins>
      <w:r w:rsidRPr="00421673">
        <w:rPr>
          <w:color w:val="000000" w:themeColor="text1"/>
        </w:rPr>
        <w:t>.</w:t>
      </w:r>
    </w:p>
    <w:p w14:paraId="0EDDF785" w14:textId="6F132AEE" w:rsidR="00421673" w:rsidRPr="00421673" w:rsidRDefault="00421673" w:rsidP="00421673">
      <w:pPr>
        <w:pStyle w:val="Prrafodelista"/>
        <w:numPr>
          <w:ilvl w:val="0"/>
          <w:numId w:val="6"/>
        </w:numPr>
        <w:rPr>
          <w:color w:val="000000" w:themeColor="text1"/>
        </w:rPr>
      </w:pPr>
      <w:r w:rsidRPr="00421673">
        <w:rPr>
          <w:color w:val="000000" w:themeColor="text1"/>
        </w:rPr>
        <w:t xml:space="preserve">Diseñar el modelo de </w:t>
      </w:r>
      <w:r w:rsidR="00B240C7" w:rsidRPr="00421673">
        <w:rPr>
          <w:color w:val="000000" w:themeColor="text1"/>
        </w:rPr>
        <w:t xml:space="preserve">Base </w:t>
      </w:r>
      <w:r w:rsidRPr="00421673">
        <w:rPr>
          <w:color w:val="000000" w:themeColor="text1"/>
        </w:rPr>
        <w:t xml:space="preserve">de </w:t>
      </w:r>
      <w:r w:rsidR="00B240C7" w:rsidRPr="00421673">
        <w:rPr>
          <w:color w:val="000000" w:themeColor="text1"/>
        </w:rPr>
        <w:t xml:space="preserve">Datos </w:t>
      </w:r>
      <w:r w:rsidRPr="00421673">
        <w:rPr>
          <w:color w:val="000000" w:themeColor="text1"/>
        </w:rPr>
        <w:t xml:space="preserve">del </w:t>
      </w:r>
      <w:del w:id="266" w:author="Daniel Casagallo" w:date="2020-12-21T18:43:00Z">
        <w:r w:rsidR="005C2136" w:rsidDel="0096106E">
          <w:rPr>
            <w:color w:val="000000" w:themeColor="text1"/>
          </w:rPr>
          <w:delText>Sistema</w:delText>
        </w:r>
      </w:del>
      <w:ins w:id="267" w:author="Daniel Casagallo" w:date="2020-12-21T18:43:00Z">
        <w:r w:rsidR="0096106E">
          <w:rPr>
            <w:color w:val="000000" w:themeColor="text1"/>
          </w:rPr>
          <w:t>Sistema</w:t>
        </w:r>
      </w:ins>
      <w:r w:rsidRPr="00421673">
        <w:rPr>
          <w:color w:val="000000" w:themeColor="text1"/>
        </w:rPr>
        <w:t xml:space="preserve"> </w:t>
      </w:r>
      <w:del w:id="268" w:author="Daniel Casagallo" w:date="2020-12-21T18:44:00Z">
        <w:r w:rsidR="005C2136" w:rsidDel="0096106E">
          <w:rPr>
            <w:color w:val="000000" w:themeColor="text1"/>
          </w:rPr>
          <w:delText>Web</w:delText>
        </w:r>
      </w:del>
      <w:ins w:id="269" w:author="Daniel Casagallo" w:date="2020-12-21T18:44:00Z">
        <w:r w:rsidR="0096106E">
          <w:rPr>
            <w:color w:val="000000" w:themeColor="text1"/>
          </w:rPr>
          <w:t>Web</w:t>
        </w:r>
      </w:ins>
      <w:r w:rsidRPr="00421673">
        <w:rPr>
          <w:color w:val="000000" w:themeColor="text1"/>
        </w:rPr>
        <w:t xml:space="preserve"> y </w:t>
      </w:r>
      <w:del w:id="270" w:author="Daniel Casagallo" w:date="2020-12-21T18:44:00Z">
        <w:r w:rsidR="005C2136" w:rsidDel="0096106E">
          <w:rPr>
            <w:color w:val="000000" w:themeColor="text1"/>
          </w:rPr>
          <w:delText>Aplicación</w:delText>
        </w:r>
      </w:del>
      <w:ins w:id="271" w:author="Daniel Casagallo" w:date="2020-12-21T18:44:00Z">
        <w:r w:rsidR="0096106E">
          <w:rPr>
            <w:color w:val="000000" w:themeColor="text1"/>
          </w:rPr>
          <w:t>Aplicación</w:t>
        </w:r>
      </w:ins>
      <w:r w:rsidRPr="00421673">
        <w:rPr>
          <w:color w:val="000000" w:themeColor="text1"/>
        </w:rPr>
        <w:t xml:space="preserve"> </w:t>
      </w:r>
      <w:del w:id="272" w:author="Daniel Casagallo" w:date="2020-12-21T18:45:00Z">
        <w:r w:rsidR="005C2136" w:rsidDel="0096106E">
          <w:rPr>
            <w:color w:val="000000" w:themeColor="text1"/>
          </w:rPr>
          <w:delText>Móvil</w:delText>
        </w:r>
      </w:del>
      <w:ins w:id="273" w:author="Daniel Casagallo" w:date="2020-12-21T18:45:00Z">
        <w:r w:rsidR="0096106E">
          <w:rPr>
            <w:color w:val="000000" w:themeColor="text1"/>
          </w:rPr>
          <w:t>Móvil</w:t>
        </w:r>
      </w:ins>
      <w:r w:rsidRPr="00421673">
        <w:rPr>
          <w:color w:val="000000" w:themeColor="text1"/>
        </w:rPr>
        <w:t>.</w:t>
      </w:r>
    </w:p>
    <w:p w14:paraId="746D543F" w14:textId="4D62D5A9" w:rsidR="00421673" w:rsidRPr="00421673" w:rsidRDefault="00421673" w:rsidP="00421673">
      <w:pPr>
        <w:pStyle w:val="Prrafodelista"/>
        <w:numPr>
          <w:ilvl w:val="0"/>
          <w:numId w:val="6"/>
        </w:numPr>
        <w:rPr>
          <w:color w:val="000000" w:themeColor="text1"/>
        </w:rPr>
      </w:pPr>
      <w:r w:rsidRPr="00421673">
        <w:rPr>
          <w:color w:val="000000" w:themeColor="text1"/>
        </w:rPr>
        <w:t xml:space="preserve">Diseñar la arquitectura e interfaces del </w:t>
      </w:r>
      <w:del w:id="274" w:author="Daniel Casagallo" w:date="2020-12-21T18:43:00Z">
        <w:r w:rsidR="005C2136" w:rsidDel="0096106E">
          <w:rPr>
            <w:color w:val="000000" w:themeColor="text1"/>
          </w:rPr>
          <w:delText>Sistema</w:delText>
        </w:r>
      </w:del>
      <w:ins w:id="275" w:author="Daniel Casagallo" w:date="2020-12-21T18:43:00Z">
        <w:r w:rsidR="0096106E">
          <w:rPr>
            <w:color w:val="000000" w:themeColor="text1"/>
          </w:rPr>
          <w:t>Sistema</w:t>
        </w:r>
      </w:ins>
      <w:r w:rsidRPr="00421673">
        <w:rPr>
          <w:color w:val="000000" w:themeColor="text1"/>
        </w:rPr>
        <w:t xml:space="preserve"> </w:t>
      </w:r>
      <w:del w:id="276" w:author="Daniel Casagallo" w:date="2020-12-21T18:44:00Z">
        <w:r w:rsidR="005C2136" w:rsidDel="0096106E">
          <w:rPr>
            <w:color w:val="000000" w:themeColor="text1"/>
          </w:rPr>
          <w:delText>Web</w:delText>
        </w:r>
      </w:del>
      <w:ins w:id="277" w:author="Daniel Casagallo" w:date="2020-12-21T18:44:00Z">
        <w:r w:rsidR="0096106E">
          <w:rPr>
            <w:color w:val="000000" w:themeColor="text1"/>
          </w:rPr>
          <w:t>Web</w:t>
        </w:r>
      </w:ins>
      <w:r w:rsidRPr="00421673">
        <w:rPr>
          <w:color w:val="000000" w:themeColor="text1"/>
        </w:rPr>
        <w:t xml:space="preserve"> y </w:t>
      </w:r>
      <w:del w:id="278" w:author="Daniel Casagallo" w:date="2020-12-21T18:44:00Z">
        <w:r w:rsidR="005C2136" w:rsidDel="0096106E">
          <w:rPr>
            <w:color w:val="000000" w:themeColor="text1"/>
          </w:rPr>
          <w:delText>Aplicación</w:delText>
        </w:r>
      </w:del>
      <w:ins w:id="279" w:author="Daniel Casagallo" w:date="2020-12-21T18:44:00Z">
        <w:r w:rsidR="0096106E">
          <w:rPr>
            <w:color w:val="000000" w:themeColor="text1"/>
          </w:rPr>
          <w:t>Aplicación</w:t>
        </w:r>
      </w:ins>
      <w:r w:rsidRPr="00421673">
        <w:rPr>
          <w:color w:val="000000" w:themeColor="text1"/>
        </w:rPr>
        <w:t xml:space="preserve"> </w:t>
      </w:r>
      <w:del w:id="280" w:author="Daniel Casagallo" w:date="2020-12-21T18:45:00Z">
        <w:r w:rsidR="005C2136" w:rsidDel="0096106E">
          <w:rPr>
            <w:color w:val="000000" w:themeColor="text1"/>
          </w:rPr>
          <w:delText>Móvil</w:delText>
        </w:r>
      </w:del>
      <w:ins w:id="281" w:author="Daniel Casagallo" w:date="2020-12-21T18:45:00Z">
        <w:r w:rsidR="0096106E">
          <w:rPr>
            <w:color w:val="000000" w:themeColor="text1"/>
          </w:rPr>
          <w:t>Móvil</w:t>
        </w:r>
      </w:ins>
      <w:r w:rsidRPr="00421673">
        <w:rPr>
          <w:color w:val="000000" w:themeColor="text1"/>
        </w:rPr>
        <w:t>.</w:t>
      </w:r>
    </w:p>
    <w:p w14:paraId="2145F82A" w14:textId="63AB8F21" w:rsidR="00421673" w:rsidRPr="00421673" w:rsidRDefault="00421673" w:rsidP="00421673">
      <w:pPr>
        <w:pStyle w:val="Prrafodelista"/>
        <w:numPr>
          <w:ilvl w:val="0"/>
          <w:numId w:val="6"/>
        </w:numPr>
        <w:rPr>
          <w:color w:val="000000" w:themeColor="text1"/>
        </w:rPr>
      </w:pPr>
      <w:r w:rsidRPr="00421673">
        <w:rPr>
          <w:color w:val="000000" w:themeColor="text1"/>
        </w:rPr>
        <w:t xml:space="preserve">Codificar el </w:t>
      </w:r>
      <w:del w:id="282" w:author="Daniel Casagallo" w:date="2020-12-21T18:43:00Z">
        <w:r w:rsidR="005C2136" w:rsidDel="0096106E">
          <w:rPr>
            <w:color w:val="000000" w:themeColor="text1"/>
          </w:rPr>
          <w:delText>Sistema</w:delText>
        </w:r>
      </w:del>
      <w:ins w:id="283" w:author="Daniel Casagallo" w:date="2020-12-21T18:43:00Z">
        <w:r w:rsidR="0096106E">
          <w:rPr>
            <w:color w:val="000000" w:themeColor="text1"/>
          </w:rPr>
          <w:t>Sistema</w:t>
        </w:r>
      </w:ins>
      <w:r w:rsidRPr="00421673">
        <w:rPr>
          <w:color w:val="000000" w:themeColor="text1"/>
        </w:rPr>
        <w:t xml:space="preserve"> </w:t>
      </w:r>
      <w:del w:id="284" w:author="Daniel Casagallo" w:date="2020-12-21T18:44:00Z">
        <w:r w:rsidR="005C2136" w:rsidDel="0096106E">
          <w:rPr>
            <w:color w:val="000000" w:themeColor="text1"/>
          </w:rPr>
          <w:delText>Web</w:delText>
        </w:r>
      </w:del>
      <w:ins w:id="285" w:author="Daniel Casagallo" w:date="2020-12-21T18:44:00Z">
        <w:r w:rsidR="0096106E">
          <w:rPr>
            <w:color w:val="000000" w:themeColor="text1"/>
          </w:rPr>
          <w:t>Web</w:t>
        </w:r>
      </w:ins>
      <w:r w:rsidRPr="00421673">
        <w:rPr>
          <w:color w:val="000000" w:themeColor="text1"/>
        </w:rPr>
        <w:t xml:space="preserve"> y </w:t>
      </w:r>
      <w:del w:id="286" w:author="Daniel Casagallo" w:date="2020-12-21T18:44:00Z">
        <w:r w:rsidR="005C2136" w:rsidDel="0096106E">
          <w:rPr>
            <w:color w:val="000000" w:themeColor="text1"/>
          </w:rPr>
          <w:delText>Aplicación</w:delText>
        </w:r>
      </w:del>
      <w:ins w:id="287" w:author="Daniel Casagallo" w:date="2020-12-21T18:44:00Z">
        <w:r w:rsidR="0096106E">
          <w:rPr>
            <w:color w:val="000000" w:themeColor="text1"/>
          </w:rPr>
          <w:t>Aplicación</w:t>
        </w:r>
      </w:ins>
      <w:r w:rsidRPr="00421673">
        <w:rPr>
          <w:color w:val="000000" w:themeColor="text1"/>
        </w:rPr>
        <w:t xml:space="preserve"> </w:t>
      </w:r>
      <w:del w:id="288" w:author="Daniel Casagallo" w:date="2020-12-21T18:45:00Z">
        <w:r w:rsidR="005C2136" w:rsidDel="0096106E">
          <w:rPr>
            <w:color w:val="000000" w:themeColor="text1"/>
          </w:rPr>
          <w:delText>Móvil</w:delText>
        </w:r>
      </w:del>
      <w:ins w:id="289" w:author="Daniel Casagallo" w:date="2020-12-21T18:45:00Z">
        <w:r w:rsidR="0096106E">
          <w:rPr>
            <w:color w:val="000000" w:themeColor="text1"/>
          </w:rPr>
          <w:t>Móvil</w:t>
        </w:r>
      </w:ins>
      <w:r w:rsidRPr="00421673">
        <w:rPr>
          <w:color w:val="000000" w:themeColor="text1"/>
        </w:rPr>
        <w:t>.</w:t>
      </w:r>
    </w:p>
    <w:p w14:paraId="0063C14B" w14:textId="479EE3EB" w:rsidR="004F50E6" w:rsidRPr="00BD3F78" w:rsidRDefault="00421673" w:rsidP="00BD3F78">
      <w:pPr>
        <w:pStyle w:val="Prrafodelista"/>
        <w:numPr>
          <w:ilvl w:val="0"/>
          <w:numId w:val="6"/>
        </w:numPr>
        <w:rPr>
          <w:color w:val="000000" w:themeColor="text1"/>
        </w:rPr>
      </w:pPr>
      <w:r w:rsidRPr="00421673">
        <w:rPr>
          <w:color w:val="000000" w:themeColor="text1"/>
        </w:rPr>
        <w:t xml:space="preserve">Probar el funcionamiento del </w:t>
      </w:r>
      <w:del w:id="290" w:author="Daniel Casagallo" w:date="2020-12-21T18:43:00Z">
        <w:r w:rsidR="005C2136" w:rsidDel="0096106E">
          <w:rPr>
            <w:color w:val="000000" w:themeColor="text1"/>
          </w:rPr>
          <w:delText>Sistema</w:delText>
        </w:r>
      </w:del>
      <w:ins w:id="291" w:author="Daniel Casagallo" w:date="2020-12-21T18:43:00Z">
        <w:r w:rsidR="0096106E">
          <w:rPr>
            <w:color w:val="000000" w:themeColor="text1"/>
          </w:rPr>
          <w:t>Sistema</w:t>
        </w:r>
      </w:ins>
      <w:r w:rsidRPr="00421673">
        <w:rPr>
          <w:color w:val="000000" w:themeColor="text1"/>
        </w:rPr>
        <w:t xml:space="preserve"> </w:t>
      </w:r>
      <w:del w:id="292" w:author="Daniel Casagallo" w:date="2020-12-21T18:44:00Z">
        <w:r w:rsidR="005C2136" w:rsidDel="0096106E">
          <w:rPr>
            <w:color w:val="000000" w:themeColor="text1"/>
          </w:rPr>
          <w:delText>Web</w:delText>
        </w:r>
      </w:del>
      <w:ins w:id="293" w:author="Daniel Casagallo" w:date="2020-12-21T18:44:00Z">
        <w:r w:rsidR="0096106E">
          <w:rPr>
            <w:color w:val="000000" w:themeColor="text1"/>
          </w:rPr>
          <w:t>Web</w:t>
        </w:r>
      </w:ins>
      <w:r w:rsidRPr="00421673">
        <w:rPr>
          <w:color w:val="000000" w:themeColor="text1"/>
        </w:rPr>
        <w:t xml:space="preserve"> y </w:t>
      </w:r>
      <w:del w:id="294" w:author="Daniel Casagallo" w:date="2020-12-21T18:44:00Z">
        <w:r w:rsidR="005C2136" w:rsidDel="0096106E">
          <w:rPr>
            <w:color w:val="000000" w:themeColor="text1"/>
          </w:rPr>
          <w:delText>Aplicación</w:delText>
        </w:r>
      </w:del>
      <w:ins w:id="295" w:author="Daniel Casagallo" w:date="2020-12-21T18:44:00Z">
        <w:r w:rsidR="0096106E">
          <w:rPr>
            <w:color w:val="000000" w:themeColor="text1"/>
          </w:rPr>
          <w:t>Aplicación</w:t>
        </w:r>
      </w:ins>
      <w:r w:rsidRPr="00421673">
        <w:rPr>
          <w:color w:val="000000" w:themeColor="text1"/>
        </w:rPr>
        <w:t xml:space="preserve"> </w:t>
      </w:r>
      <w:del w:id="296" w:author="Daniel Casagallo" w:date="2020-12-21T18:45:00Z">
        <w:r w:rsidR="005C2136" w:rsidDel="0096106E">
          <w:rPr>
            <w:color w:val="000000" w:themeColor="text1"/>
          </w:rPr>
          <w:delText>Móvil</w:delText>
        </w:r>
      </w:del>
      <w:ins w:id="297" w:author="Daniel Casagallo" w:date="2020-12-21T18:45:00Z">
        <w:r w:rsidR="0096106E">
          <w:rPr>
            <w:color w:val="000000" w:themeColor="text1"/>
          </w:rPr>
          <w:t>Móvil</w:t>
        </w:r>
      </w:ins>
      <w:r w:rsidRPr="00421673">
        <w:rPr>
          <w:color w:val="000000" w:themeColor="text1"/>
        </w:rPr>
        <w:t>.</w:t>
      </w:r>
    </w:p>
    <w:p w14:paraId="0DFB1D03" w14:textId="2FB1F469" w:rsidR="004F50E6" w:rsidRDefault="008C0A59" w:rsidP="004F50E6">
      <w:pPr>
        <w:pStyle w:val="Ttulo2"/>
      </w:pPr>
      <w:bookmarkStart w:id="298" w:name="_Toc58342049"/>
      <w:bookmarkStart w:id="299" w:name="_Toc55860284"/>
      <w:r>
        <w:t>Alcance</w:t>
      </w:r>
      <w:bookmarkEnd w:id="298"/>
      <w:r w:rsidR="004F50E6">
        <w:t xml:space="preserve"> </w:t>
      </w:r>
      <w:bookmarkEnd w:id="299"/>
    </w:p>
    <w:p w14:paraId="7C9326AA" w14:textId="359A7CAC" w:rsidR="00421673" w:rsidRPr="00421673" w:rsidRDefault="00421673" w:rsidP="00421673">
      <w:pPr>
        <w:rPr>
          <w:color w:val="000000" w:themeColor="text1"/>
        </w:rPr>
      </w:pPr>
      <w:r w:rsidRPr="00421673">
        <w:rPr>
          <w:color w:val="000000" w:themeColor="text1"/>
        </w:rPr>
        <w:t xml:space="preserve">La información </w:t>
      </w:r>
      <w:r w:rsidR="00B240C7">
        <w:rPr>
          <w:color w:val="000000" w:themeColor="text1"/>
        </w:rPr>
        <w:t xml:space="preserve">al ser un </w:t>
      </w:r>
      <w:r w:rsidRPr="00421673">
        <w:rPr>
          <w:color w:val="000000" w:themeColor="text1"/>
        </w:rPr>
        <w:t xml:space="preserve">recurso </w:t>
      </w:r>
      <w:r w:rsidR="001631C7">
        <w:rPr>
          <w:color w:val="000000" w:themeColor="text1"/>
        </w:rPr>
        <w:t xml:space="preserve">esencial e indispensable </w:t>
      </w:r>
      <w:r w:rsidRPr="00421673">
        <w:rPr>
          <w:color w:val="000000" w:themeColor="text1"/>
        </w:rPr>
        <w:t xml:space="preserve">debe estar disponible para todos en cualquier momento y lugar. Actualmente, los </w:t>
      </w:r>
      <w:del w:id="300" w:author="Daniel Casagallo" w:date="2020-12-21T18:43:00Z">
        <w:r w:rsidR="005C2136" w:rsidDel="0096106E">
          <w:rPr>
            <w:color w:val="000000" w:themeColor="text1"/>
          </w:rPr>
          <w:delText>Sistema</w:delText>
        </w:r>
      </w:del>
      <w:ins w:id="301" w:author="Daniel Casagallo" w:date="2020-12-21T18:43:00Z">
        <w:r w:rsidR="0096106E">
          <w:rPr>
            <w:color w:val="000000" w:themeColor="text1"/>
          </w:rPr>
          <w:t>Sistema</w:t>
        </w:r>
      </w:ins>
      <w:r w:rsidRPr="00421673">
        <w:rPr>
          <w:color w:val="000000" w:themeColor="text1"/>
        </w:rPr>
        <w:t xml:space="preserve">s </w:t>
      </w:r>
      <w:del w:id="302" w:author="Daniel Casagallo" w:date="2020-12-21T18:44:00Z">
        <w:r w:rsidR="005C2136" w:rsidDel="0096106E">
          <w:rPr>
            <w:color w:val="000000" w:themeColor="text1"/>
          </w:rPr>
          <w:delText>Web</w:delText>
        </w:r>
      </w:del>
      <w:ins w:id="303" w:author="Daniel Casagallo" w:date="2020-12-21T18:44:00Z">
        <w:r w:rsidR="0096106E">
          <w:rPr>
            <w:color w:val="000000" w:themeColor="text1"/>
          </w:rPr>
          <w:t>Web</w:t>
        </w:r>
      </w:ins>
      <w:r w:rsidRPr="00421673">
        <w:rPr>
          <w:color w:val="000000" w:themeColor="text1"/>
        </w:rPr>
        <w:t xml:space="preserve"> y </w:t>
      </w:r>
      <w:r w:rsidR="001631C7" w:rsidRPr="00421673">
        <w:rPr>
          <w:color w:val="000000" w:themeColor="text1"/>
        </w:rPr>
        <w:t xml:space="preserve">Aplicaciones </w:t>
      </w:r>
      <w:del w:id="304" w:author="Daniel Casagallo" w:date="2020-12-21T18:45:00Z">
        <w:r w:rsidR="005C2136" w:rsidDel="0096106E">
          <w:rPr>
            <w:color w:val="000000" w:themeColor="text1"/>
          </w:rPr>
          <w:delText>Móvil</w:delText>
        </w:r>
      </w:del>
      <w:ins w:id="305" w:author="Daniel Casagallo" w:date="2020-12-21T18:45:00Z">
        <w:r w:rsidR="0096106E">
          <w:rPr>
            <w:color w:val="000000" w:themeColor="text1"/>
          </w:rPr>
          <w:t>Móvil</w:t>
        </w:r>
      </w:ins>
      <w:r w:rsidRPr="00421673">
        <w:rPr>
          <w:color w:val="000000" w:themeColor="text1"/>
        </w:rPr>
        <w:t>es establecen conexiones directas con los usuarios en el menor tiempo posible, y priorizan la tarea de notificar y presentar la información de fo</w:t>
      </w:r>
      <w:r w:rsidR="007428D8">
        <w:rPr>
          <w:color w:val="000000" w:themeColor="text1"/>
        </w:rPr>
        <w:t>rma clara, concisa y organizada</w:t>
      </w:r>
      <w:r w:rsidRPr="00421673">
        <w:rPr>
          <w:color w:val="000000" w:themeColor="text1"/>
        </w:rPr>
        <w:t xml:space="preserve"> </w:t>
      </w:r>
      <w:sdt>
        <w:sdtPr>
          <w:rPr>
            <w:rFonts w:cs="Arial"/>
            <w:lang w:val="es-ES_tradnl"/>
          </w:rPr>
          <w:id w:val="-625928002"/>
          <w:citation/>
        </w:sdtPr>
        <w:sdtContent>
          <w:r>
            <w:rPr>
              <w:rFonts w:cs="Arial"/>
              <w:lang w:val="es-ES_tradnl"/>
            </w:rPr>
            <w:fldChar w:fldCharType="begin"/>
          </w:r>
          <w:r>
            <w:rPr>
              <w:rFonts w:cs="Arial"/>
              <w:lang w:val="es-MX"/>
            </w:rPr>
            <w:instrText xml:space="preserve"> CITATION Mor16 \l 2058 </w:instrText>
          </w:r>
          <w:r>
            <w:rPr>
              <w:rFonts w:cs="Arial"/>
              <w:lang w:val="es-ES_tradnl"/>
            </w:rPr>
            <w:fldChar w:fldCharType="separate"/>
          </w:r>
          <w:r w:rsidR="009C7FA6" w:rsidRPr="009C7FA6">
            <w:rPr>
              <w:rFonts w:cs="Arial"/>
              <w:noProof/>
              <w:lang w:val="es-MX"/>
            </w:rPr>
            <w:t>[5]</w:t>
          </w:r>
          <w:r>
            <w:rPr>
              <w:rFonts w:cs="Arial"/>
              <w:lang w:val="es-ES_tradnl"/>
            </w:rPr>
            <w:fldChar w:fldCharType="end"/>
          </w:r>
        </w:sdtContent>
      </w:sdt>
      <w:r>
        <w:rPr>
          <w:rFonts w:cs="Arial"/>
          <w:lang w:val="es-ES_tradnl"/>
        </w:rPr>
        <w:t>.</w:t>
      </w:r>
    </w:p>
    <w:p w14:paraId="6FE27018" w14:textId="2BFC4340" w:rsidR="00421673" w:rsidRDefault="00421673" w:rsidP="00421673">
      <w:pPr>
        <w:rPr>
          <w:color w:val="000000" w:themeColor="text1"/>
        </w:rPr>
      </w:pPr>
      <w:r w:rsidRPr="00421673">
        <w:rPr>
          <w:color w:val="000000" w:themeColor="text1"/>
        </w:rPr>
        <w:t xml:space="preserve">Según el Ministerio de Telecomunicaciones y Sociedad de la Información (MINTEL), </w:t>
      </w:r>
      <w:r w:rsidR="00A83441">
        <w:rPr>
          <w:color w:val="000000" w:themeColor="text1"/>
        </w:rPr>
        <w:t>en la</w:t>
      </w:r>
      <w:r w:rsidR="008405E5">
        <w:rPr>
          <w:color w:val="000000" w:themeColor="text1"/>
        </w:rPr>
        <w:t xml:space="preserve"> sociedad actual </w:t>
      </w:r>
      <w:r w:rsidR="001631C7" w:rsidRPr="001631C7">
        <w:rPr>
          <w:color w:val="000000" w:themeColor="text1"/>
        </w:rPr>
        <w:t>se vive altamente conectad</w:t>
      </w:r>
      <w:r w:rsidR="008405E5">
        <w:rPr>
          <w:color w:val="000000" w:themeColor="text1"/>
        </w:rPr>
        <w:t>o</w:t>
      </w:r>
      <w:r w:rsidR="001631C7" w:rsidRPr="001631C7">
        <w:rPr>
          <w:color w:val="000000" w:themeColor="text1"/>
        </w:rPr>
        <w:t xml:space="preserve"> debido a los múltiples servicios</w:t>
      </w:r>
      <w:r w:rsidR="001631C7">
        <w:rPr>
          <w:color w:val="000000" w:themeColor="text1"/>
        </w:rPr>
        <w:t xml:space="preserve"> </w:t>
      </w:r>
      <w:r w:rsidR="001631C7" w:rsidRPr="001631C7">
        <w:rPr>
          <w:color w:val="000000" w:themeColor="text1"/>
        </w:rPr>
        <w:t>ofrecidos por la tecnología, siendo relevante las comun</w:t>
      </w:r>
      <w:r w:rsidR="001631C7">
        <w:rPr>
          <w:color w:val="000000" w:themeColor="text1"/>
        </w:rPr>
        <w:t xml:space="preserve">icaciones que se realizan desde </w:t>
      </w:r>
      <w:r w:rsidR="001631C7" w:rsidRPr="001631C7">
        <w:rPr>
          <w:color w:val="000000" w:themeColor="text1"/>
        </w:rPr>
        <w:t>cualquier parte del mundo y en tiempo real. Llegando al punto</w:t>
      </w:r>
      <w:r w:rsidR="00BE4FCC">
        <w:rPr>
          <w:color w:val="000000" w:themeColor="text1"/>
        </w:rPr>
        <w:t xml:space="preserve"> de adaptación hacia las nuevas tecno</w:t>
      </w:r>
      <w:r w:rsidR="001631C7" w:rsidRPr="001631C7">
        <w:rPr>
          <w:color w:val="000000" w:themeColor="text1"/>
        </w:rPr>
        <w:t>logías por todos los beneficios que ofrece</w:t>
      </w:r>
      <w:r w:rsidR="001631C7">
        <w:rPr>
          <w:color w:val="000000" w:themeColor="text1"/>
        </w:rPr>
        <w:t xml:space="preserve">n </w:t>
      </w:r>
      <w:sdt>
        <w:sdtPr>
          <w:rPr>
            <w:rFonts w:cs="Arial"/>
            <w:lang w:val="es-ES_tradnl"/>
          </w:rPr>
          <w:id w:val="-1331518621"/>
          <w:citation/>
        </w:sdtPr>
        <w:sdtContent>
          <w:r>
            <w:rPr>
              <w:rFonts w:cs="Arial"/>
              <w:lang w:val="es-ES_tradnl"/>
            </w:rPr>
            <w:fldChar w:fldCharType="begin"/>
          </w:r>
          <w:r>
            <w:rPr>
              <w:rFonts w:cs="Arial"/>
              <w:lang w:val="es-MX"/>
            </w:rPr>
            <w:instrText xml:space="preserve"> CITATION MIN18 \l 2058 </w:instrText>
          </w:r>
          <w:r>
            <w:rPr>
              <w:rFonts w:cs="Arial"/>
              <w:lang w:val="es-ES_tradnl"/>
            </w:rPr>
            <w:fldChar w:fldCharType="separate"/>
          </w:r>
          <w:r w:rsidR="009C7FA6" w:rsidRPr="009C7FA6">
            <w:rPr>
              <w:rFonts w:cs="Arial"/>
              <w:noProof/>
              <w:lang w:val="es-MX"/>
            </w:rPr>
            <w:t>[6]</w:t>
          </w:r>
          <w:r>
            <w:rPr>
              <w:rFonts w:cs="Arial"/>
              <w:lang w:val="es-ES_tradnl"/>
            </w:rPr>
            <w:fldChar w:fldCharType="end"/>
          </w:r>
        </w:sdtContent>
      </w:sdt>
      <w:r>
        <w:rPr>
          <w:rFonts w:cs="Arial"/>
          <w:lang w:val="es-ES_tradnl"/>
        </w:rPr>
        <w:t>.</w:t>
      </w:r>
    </w:p>
    <w:p w14:paraId="4A1FF7A4" w14:textId="3A15EFB4" w:rsidR="007F77C1" w:rsidRDefault="00334600" w:rsidP="00421673">
      <w:pPr>
        <w:rPr>
          <w:color w:val="000000" w:themeColor="text1"/>
        </w:rPr>
      </w:pPr>
      <w:r>
        <w:rPr>
          <w:color w:val="000000" w:themeColor="text1"/>
        </w:rPr>
        <w:t>Por tal motivo, l</w:t>
      </w:r>
      <w:r>
        <w:rPr>
          <w:rFonts w:cs="Arial"/>
          <w:lang w:val="es-ES_tradnl"/>
        </w:rPr>
        <w:t xml:space="preserve">os usuarios de este </w:t>
      </w:r>
      <w:del w:id="306" w:author="Daniel Casagallo" w:date="2020-12-21T18:43:00Z">
        <w:r w:rsidDel="0096106E">
          <w:rPr>
            <w:rFonts w:cs="Arial"/>
            <w:lang w:val="es-ES_tradnl"/>
          </w:rPr>
          <w:delText>Sistema</w:delText>
        </w:r>
      </w:del>
      <w:ins w:id="307" w:author="Daniel Casagallo" w:date="2020-12-21T18:43:00Z">
        <w:r w:rsidR="0096106E">
          <w:rPr>
            <w:rFonts w:cs="Arial"/>
            <w:lang w:val="es-ES_tradnl"/>
          </w:rPr>
          <w:t>Sistema</w:t>
        </w:r>
      </w:ins>
      <w:r>
        <w:rPr>
          <w:rFonts w:cs="Arial"/>
          <w:lang w:val="es-ES_tradnl"/>
        </w:rPr>
        <w:t xml:space="preserve"> </w:t>
      </w:r>
      <w:del w:id="308" w:author="Daniel Casagallo" w:date="2020-12-21T18:44:00Z">
        <w:r w:rsidDel="0096106E">
          <w:rPr>
            <w:rFonts w:cs="Arial"/>
            <w:lang w:val="es-ES_tradnl"/>
          </w:rPr>
          <w:delText>Web</w:delText>
        </w:r>
      </w:del>
      <w:ins w:id="309" w:author="Daniel Casagallo" w:date="2020-12-21T18:44:00Z">
        <w:r w:rsidR="0096106E">
          <w:rPr>
            <w:rFonts w:cs="Arial"/>
            <w:lang w:val="es-ES_tradnl"/>
          </w:rPr>
          <w:t>Web</w:t>
        </w:r>
      </w:ins>
      <w:r>
        <w:rPr>
          <w:rFonts w:cs="Arial"/>
          <w:lang w:val="es-ES_tradnl"/>
        </w:rPr>
        <w:t xml:space="preserve"> y </w:t>
      </w:r>
      <w:del w:id="310" w:author="Daniel Casagallo" w:date="2020-12-21T18:44:00Z">
        <w:r w:rsidDel="0096106E">
          <w:rPr>
            <w:rFonts w:cs="Arial"/>
            <w:lang w:val="es-ES_tradnl"/>
          </w:rPr>
          <w:delText>Aplicación</w:delText>
        </w:r>
      </w:del>
      <w:ins w:id="311" w:author="Daniel Casagallo" w:date="2020-12-21T18:44:00Z">
        <w:r w:rsidR="0096106E">
          <w:rPr>
            <w:rFonts w:cs="Arial"/>
            <w:lang w:val="es-ES_tradnl"/>
          </w:rPr>
          <w:t>Aplicación</w:t>
        </w:r>
      </w:ins>
      <w:r>
        <w:rPr>
          <w:rFonts w:cs="Arial"/>
          <w:lang w:val="es-ES_tradnl"/>
        </w:rPr>
        <w:t xml:space="preserve"> </w:t>
      </w:r>
      <w:del w:id="312" w:author="Daniel Casagallo" w:date="2020-12-21T18:45:00Z">
        <w:r w:rsidDel="0096106E">
          <w:rPr>
            <w:rFonts w:cs="Arial"/>
            <w:lang w:val="es-ES_tradnl"/>
          </w:rPr>
          <w:delText>Móvil</w:delText>
        </w:r>
      </w:del>
      <w:ins w:id="313" w:author="Daniel Casagallo" w:date="2020-12-21T18:45:00Z">
        <w:r w:rsidR="0096106E">
          <w:rPr>
            <w:rFonts w:cs="Arial"/>
            <w:lang w:val="es-ES_tradnl"/>
          </w:rPr>
          <w:t>Móvil</w:t>
        </w:r>
      </w:ins>
      <w:r>
        <w:rPr>
          <w:rFonts w:cs="Arial"/>
          <w:lang w:val="es-ES_tradnl"/>
        </w:rPr>
        <w:t xml:space="preserve"> disponen de una </w:t>
      </w:r>
      <w:r w:rsidR="00421673" w:rsidRPr="00421673">
        <w:rPr>
          <w:color w:val="000000" w:themeColor="text1"/>
        </w:rPr>
        <w:t>fuente de información en tiempo real sobre: noticias, comunicados oficiales, eventos, actividades académicas y/o culturales, ofer</w:t>
      </w:r>
      <w:r>
        <w:rPr>
          <w:color w:val="000000" w:themeColor="text1"/>
        </w:rPr>
        <w:t>tas laborales, pasantías, etc. U</w:t>
      </w:r>
      <w:r w:rsidR="00421673" w:rsidRPr="00421673">
        <w:rPr>
          <w:color w:val="000000" w:themeColor="text1"/>
        </w:rPr>
        <w:t xml:space="preserve">tilizando para ello herramientas </w:t>
      </w:r>
      <w:r>
        <w:rPr>
          <w:color w:val="000000" w:themeColor="text1"/>
        </w:rPr>
        <w:t xml:space="preserve">y </w:t>
      </w:r>
      <w:r w:rsidRPr="00334600">
        <w:rPr>
          <w:i/>
          <w:color w:val="000000" w:themeColor="text1"/>
        </w:rPr>
        <w:t>Frameworks</w:t>
      </w:r>
      <w:r>
        <w:rPr>
          <w:color w:val="000000" w:themeColor="text1"/>
        </w:rPr>
        <w:t xml:space="preserve"> actuales </w:t>
      </w:r>
      <w:r w:rsidR="00421673" w:rsidRPr="00421673">
        <w:rPr>
          <w:color w:val="000000" w:themeColor="text1"/>
        </w:rPr>
        <w:t xml:space="preserve">de desarrollo, </w:t>
      </w:r>
      <w:r>
        <w:rPr>
          <w:color w:val="000000" w:themeColor="text1"/>
        </w:rPr>
        <w:t xml:space="preserve">siendo </w:t>
      </w:r>
      <w:r w:rsidR="00421673" w:rsidRPr="00421673">
        <w:rPr>
          <w:color w:val="000000" w:themeColor="text1"/>
        </w:rPr>
        <w:t>capaces de adaptarse a c</w:t>
      </w:r>
      <w:r>
        <w:rPr>
          <w:color w:val="000000" w:themeColor="text1"/>
        </w:rPr>
        <w:t xml:space="preserve">ualquier cambio tecnológico y </w:t>
      </w:r>
      <w:r w:rsidR="007428D8" w:rsidRPr="00D57D7A">
        <w:rPr>
          <w:color w:val="000000" w:themeColor="text1"/>
        </w:rPr>
        <w:t>garantiza</w:t>
      </w:r>
      <w:r>
        <w:rPr>
          <w:color w:val="000000" w:themeColor="text1"/>
        </w:rPr>
        <w:t>ndo</w:t>
      </w:r>
      <w:r w:rsidR="00BD3F78" w:rsidRPr="00D57D7A">
        <w:rPr>
          <w:color w:val="000000" w:themeColor="text1"/>
        </w:rPr>
        <w:t xml:space="preserve"> de manera íntegra</w:t>
      </w:r>
      <w:r w:rsidR="00421673" w:rsidRPr="00D57D7A">
        <w:rPr>
          <w:color w:val="000000" w:themeColor="text1"/>
        </w:rPr>
        <w:t>,</w:t>
      </w:r>
      <w:r w:rsidR="00BD3F78">
        <w:rPr>
          <w:color w:val="000000" w:themeColor="text1"/>
        </w:rPr>
        <w:t xml:space="preserve"> concisa y</w:t>
      </w:r>
      <w:r w:rsidR="00421673" w:rsidRPr="00421673">
        <w:rPr>
          <w:color w:val="000000" w:themeColor="text1"/>
        </w:rPr>
        <w:t xml:space="preserve"> </w:t>
      </w:r>
      <w:r w:rsidR="00BD3F78">
        <w:rPr>
          <w:color w:val="000000" w:themeColor="text1"/>
        </w:rPr>
        <w:t>segura</w:t>
      </w:r>
      <w:r w:rsidR="00421673" w:rsidRPr="00421673">
        <w:rPr>
          <w:color w:val="000000" w:themeColor="text1"/>
        </w:rPr>
        <w:t xml:space="preserve"> </w:t>
      </w:r>
      <w:r w:rsidR="00BD3F78">
        <w:rPr>
          <w:color w:val="000000" w:themeColor="text1"/>
        </w:rPr>
        <w:t xml:space="preserve">el manejo </w:t>
      </w:r>
      <w:r>
        <w:rPr>
          <w:color w:val="000000" w:themeColor="text1"/>
        </w:rPr>
        <w:t>de los datos por medio de</w:t>
      </w:r>
      <w:r w:rsidR="00A83441">
        <w:rPr>
          <w:color w:val="000000" w:themeColor="text1"/>
        </w:rPr>
        <w:t xml:space="preserve"> un método de</w:t>
      </w:r>
      <w:r>
        <w:rPr>
          <w:color w:val="000000" w:themeColor="text1"/>
        </w:rPr>
        <w:t xml:space="preserve"> </w:t>
      </w:r>
      <w:r w:rsidR="00421673" w:rsidRPr="00421673">
        <w:rPr>
          <w:color w:val="000000" w:themeColor="text1"/>
        </w:rPr>
        <w:t xml:space="preserve">autenticación y </w:t>
      </w:r>
      <w:r w:rsidR="00A83441">
        <w:rPr>
          <w:color w:val="000000" w:themeColor="text1"/>
        </w:rPr>
        <w:t>diferentes</w:t>
      </w:r>
      <w:r w:rsidR="00421673" w:rsidRPr="00421673">
        <w:rPr>
          <w:color w:val="000000" w:themeColor="text1"/>
        </w:rPr>
        <w:t xml:space="preserve"> perfiles</w:t>
      </w:r>
      <w:r w:rsidR="00A83441">
        <w:rPr>
          <w:color w:val="000000" w:themeColor="text1"/>
        </w:rPr>
        <w:t xml:space="preserve"> que se mencionan</w:t>
      </w:r>
      <w:r w:rsidR="00421673" w:rsidRPr="00421673">
        <w:rPr>
          <w:color w:val="000000" w:themeColor="text1"/>
        </w:rPr>
        <w:t xml:space="preserve"> continuación</w:t>
      </w:r>
      <w:r w:rsidR="0069651C">
        <w:rPr>
          <w:color w:val="000000" w:themeColor="text1"/>
        </w:rPr>
        <w:t>:</w:t>
      </w:r>
    </w:p>
    <w:p w14:paraId="39A4EFF0" w14:textId="4D9E15A8" w:rsidR="007F77C1" w:rsidRPr="003A4D8F" w:rsidRDefault="007F77C1" w:rsidP="007F77C1">
      <w:pPr>
        <w:rPr>
          <w:b/>
          <w:bCs/>
          <w:color w:val="000000" w:themeColor="text1"/>
        </w:rPr>
      </w:pPr>
      <w:r w:rsidRPr="003A4D8F">
        <w:rPr>
          <w:b/>
          <w:bCs/>
          <w:color w:val="000000" w:themeColor="text1"/>
        </w:rPr>
        <w:t xml:space="preserve">El perfil </w:t>
      </w:r>
      <w:r w:rsidR="00334600">
        <w:rPr>
          <w:b/>
          <w:bCs/>
          <w:color w:val="000000" w:themeColor="text1"/>
        </w:rPr>
        <w:t>a</w:t>
      </w:r>
      <w:r w:rsidRPr="003A4D8F">
        <w:rPr>
          <w:b/>
          <w:bCs/>
          <w:color w:val="000000" w:themeColor="text1"/>
        </w:rPr>
        <w:t>dministrador</w:t>
      </w:r>
      <w:r w:rsidR="00334600">
        <w:rPr>
          <w:b/>
          <w:bCs/>
          <w:color w:val="000000" w:themeColor="text1"/>
        </w:rPr>
        <w:t xml:space="preserve"> en el </w:t>
      </w:r>
      <w:del w:id="314" w:author="Daniel Casagallo" w:date="2020-12-21T18:43:00Z">
        <w:r w:rsidR="00334600" w:rsidDel="0096106E">
          <w:rPr>
            <w:b/>
            <w:bCs/>
            <w:color w:val="000000" w:themeColor="text1"/>
          </w:rPr>
          <w:delText>Sistema</w:delText>
        </w:r>
      </w:del>
      <w:ins w:id="315" w:author="Daniel Casagallo" w:date="2020-12-21T18:43:00Z">
        <w:r w:rsidR="0096106E">
          <w:rPr>
            <w:b/>
            <w:bCs/>
            <w:color w:val="000000" w:themeColor="text1"/>
          </w:rPr>
          <w:t>Sistema</w:t>
        </w:r>
      </w:ins>
      <w:r w:rsidR="00334600">
        <w:rPr>
          <w:b/>
          <w:bCs/>
          <w:color w:val="000000" w:themeColor="text1"/>
        </w:rPr>
        <w:t xml:space="preserve"> </w:t>
      </w:r>
      <w:del w:id="316" w:author="Daniel Casagallo" w:date="2020-12-21T18:44:00Z">
        <w:r w:rsidR="00334600" w:rsidDel="0096106E">
          <w:rPr>
            <w:b/>
            <w:bCs/>
            <w:color w:val="000000" w:themeColor="text1"/>
          </w:rPr>
          <w:delText>Web</w:delText>
        </w:r>
      </w:del>
      <w:ins w:id="317" w:author="Daniel Casagallo" w:date="2020-12-21T18:44:00Z">
        <w:r w:rsidR="0096106E">
          <w:rPr>
            <w:b/>
            <w:bCs/>
            <w:color w:val="000000" w:themeColor="text1"/>
          </w:rPr>
          <w:t>Web</w:t>
        </w:r>
      </w:ins>
      <w:r w:rsidR="00334600">
        <w:rPr>
          <w:b/>
          <w:bCs/>
          <w:color w:val="000000" w:themeColor="text1"/>
        </w:rPr>
        <w:t xml:space="preserve"> permite</w:t>
      </w:r>
      <w:r w:rsidRPr="003A4D8F">
        <w:rPr>
          <w:b/>
          <w:bCs/>
          <w:color w:val="000000" w:themeColor="text1"/>
        </w:rPr>
        <w:t>:</w:t>
      </w:r>
    </w:p>
    <w:p w14:paraId="07958B4E" w14:textId="0ACD6E96" w:rsidR="007F77C1" w:rsidRPr="007F77C1" w:rsidRDefault="007F77C1" w:rsidP="007F77C1">
      <w:pPr>
        <w:pStyle w:val="Prrafodelista"/>
        <w:numPr>
          <w:ilvl w:val="0"/>
          <w:numId w:val="7"/>
        </w:numPr>
        <w:rPr>
          <w:color w:val="000000" w:themeColor="text1"/>
        </w:rPr>
      </w:pPr>
      <w:r w:rsidRPr="007F77C1">
        <w:rPr>
          <w:color w:val="000000" w:themeColor="text1"/>
        </w:rPr>
        <w:t>Registro, actualización y eliminación usuarios.</w:t>
      </w:r>
    </w:p>
    <w:p w14:paraId="0F0DDCE5" w14:textId="66065FD3" w:rsidR="007F77C1" w:rsidRPr="007F77C1" w:rsidRDefault="007F77C1" w:rsidP="007F77C1">
      <w:pPr>
        <w:pStyle w:val="Prrafodelista"/>
        <w:numPr>
          <w:ilvl w:val="0"/>
          <w:numId w:val="7"/>
        </w:numPr>
        <w:rPr>
          <w:color w:val="000000" w:themeColor="text1"/>
        </w:rPr>
      </w:pPr>
      <w:r w:rsidRPr="007F77C1">
        <w:rPr>
          <w:color w:val="000000" w:themeColor="text1"/>
        </w:rPr>
        <w:t>Registro, actualización y eliminación de eventos y noticias.</w:t>
      </w:r>
    </w:p>
    <w:p w14:paraId="21E00174" w14:textId="490C0AF7" w:rsidR="007F77C1" w:rsidRPr="007F77C1" w:rsidRDefault="007F77C1" w:rsidP="007F77C1">
      <w:pPr>
        <w:pStyle w:val="Prrafodelista"/>
        <w:numPr>
          <w:ilvl w:val="0"/>
          <w:numId w:val="7"/>
        </w:numPr>
        <w:rPr>
          <w:color w:val="000000" w:themeColor="text1"/>
        </w:rPr>
      </w:pPr>
      <w:r w:rsidRPr="007F77C1">
        <w:rPr>
          <w:color w:val="000000" w:themeColor="text1"/>
        </w:rPr>
        <w:t>Gráficos estadísticos y reportes sobre eventos y noticas.</w:t>
      </w:r>
    </w:p>
    <w:p w14:paraId="29A484D3" w14:textId="44B19A88" w:rsidR="007F77C1" w:rsidRPr="003A4D8F" w:rsidRDefault="007F77C1" w:rsidP="007F77C1">
      <w:pPr>
        <w:rPr>
          <w:b/>
          <w:bCs/>
          <w:color w:val="000000" w:themeColor="text1"/>
        </w:rPr>
      </w:pPr>
      <w:r w:rsidRPr="003A4D8F">
        <w:rPr>
          <w:b/>
          <w:bCs/>
          <w:color w:val="000000" w:themeColor="text1"/>
        </w:rPr>
        <w:lastRenderedPageBreak/>
        <w:t>El perfil secretaria</w:t>
      </w:r>
      <w:r w:rsidR="00334600">
        <w:rPr>
          <w:b/>
          <w:bCs/>
          <w:color w:val="000000" w:themeColor="text1"/>
        </w:rPr>
        <w:t xml:space="preserve"> en el </w:t>
      </w:r>
      <w:del w:id="318" w:author="Daniel Casagallo" w:date="2020-12-21T18:43:00Z">
        <w:r w:rsidR="00334600" w:rsidDel="0096106E">
          <w:rPr>
            <w:b/>
            <w:bCs/>
            <w:color w:val="000000" w:themeColor="text1"/>
          </w:rPr>
          <w:delText>Sistema</w:delText>
        </w:r>
      </w:del>
      <w:ins w:id="319" w:author="Daniel Casagallo" w:date="2020-12-21T18:43:00Z">
        <w:r w:rsidR="0096106E">
          <w:rPr>
            <w:b/>
            <w:bCs/>
            <w:color w:val="000000" w:themeColor="text1"/>
          </w:rPr>
          <w:t>Sistema</w:t>
        </w:r>
      </w:ins>
      <w:r w:rsidR="00334600">
        <w:rPr>
          <w:b/>
          <w:bCs/>
          <w:color w:val="000000" w:themeColor="text1"/>
        </w:rPr>
        <w:t xml:space="preserve"> </w:t>
      </w:r>
      <w:del w:id="320" w:author="Daniel Casagallo" w:date="2020-12-21T18:44:00Z">
        <w:r w:rsidR="00334600" w:rsidDel="0096106E">
          <w:rPr>
            <w:b/>
            <w:bCs/>
            <w:color w:val="000000" w:themeColor="text1"/>
          </w:rPr>
          <w:delText>Web</w:delText>
        </w:r>
      </w:del>
      <w:ins w:id="321" w:author="Daniel Casagallo" w:date="2020-12-21T18:44:00Z">
        <w:r w:rsidR="0096106E">
          <w:rPr>
            <w:b/>
            <w:bCs/>
            <w:color w:val="000000" w:themeColor="text1"/>
          </w:rPr>
          <w:t>Web</w:t>
        </w:r>
      </w:ins>
      <w:r w:rsidR="00334600">
        <w:rPr>
          <w:b/>
          <w:bCs/>
          <w:color w:val="000000" w:themeColor="text1"/>
        </w:rPr>
        <w:t xml:space="preserve"> permite</w:t>
      </w:r>
      <w:r w:rsidRPr="003A4D8F">
        <w:rPr>
          <w:b/>
          <w:bCs/>
          <w:color w:val="000000" w:themeColor="text1"/>
        </w:rPr>
        <w:t>:</w:t>
      </w:r>
    </w:p>
    <w:p w14:paraId="278869A5" w14:textId="3A1A1DF3" w:rsidR="007F77C1" w:rsidRPr="007F77C1" w:rsidRDefault="007F77C1" w:rsidP="007F77C1">
      <w:pPr>
        <w:pStyle w:val="Prrafodelista"/>
        <w:numPr>
          <w:ilvl w:val="0"/>
          <w:numId w:val="8"/>
        </w:numPr>
        <w:rPr>
          <w:color w:val="000000" w:themeColor="text1"/>
        </w:rPr>
      </w:pPr>
      <w:r w:rsidRPr="007F77C1">
        <w:rPr>
          <w:color w:val="000000" w:themeColor="text1"/>
        </w:rPr>
        <w:t>Registro, actualización y eliminación de eventos y noticias por parte de la Dirección y Subdirección.</w:t>
      </w:r>
    </w:p>
    <w:p w14:paraId="3749B45C" w14:textId="1E7BF09C" w:rsidR="007F77C1" w:rsidRPr="007F77C1" w:rsidRDefault="007F77C1" w:rsidP="007F77C1">
      <w:pPr>
        <w:pStyle w:val="Prrafodelista"/>
        <w:numPr>
          <w:ilvl w:val="0"/>
          <w:numId w:val="8"/>
        </w:numPr>
        <w:rPr>
          <w:color w:val="000000" w:themeColor="text1"/>
        </w:rPr>
      </w:pPr>
      <w:r w:rsidRPr="007F77C1">
        <w:rPr>
          <w:color w:val="000000" w:themeColor="text1"/>
        </w:rPr>
        <w:t>Aproba</w:t>
      </w:r>
      <w:r w:rsidR="00D57D7A">
        <w:rPr>
          <w:color w:val="000000" w:themeColor="text1"/>
        </w:rPr>
        <w:t>ción</w:t>
      </w:r>
      <w:r w:rsidRPr="007F77C1">
        <w:rPr>
          <w:color w:val="000000" w:themeColor="text1"/>
        </w:rPr>
        <w:t xml:space="preserve"> o negar la solicitud de una noticia o evento.</w:t>
      </w:r>
    </w:p>
    <w:p w14:paraId="219909F6" w14:textId="3616B0CA" w:rsidR="007F77C1" w:rsidRPr="007F77C1" w:rsidRDefault="00D57D7A" w:rsidP="007F77C1">
      <w:pPr>
        <w:pStyle w:val="Prrafodelista"/>
        <w:numPr>
          <w:ilvl w:val="0"/>
          <w:numId w:val="8"/>
        </w:numPr>
        <w:rPr>
          <w:color w:val="000000" w:themeColor="text1"/>
        </w:rPr>
      </w:pPr>
      <w:r>
        <w:rPr>
          <w:color w:val="000000" w:themeColor="text1"/>
        </w:rPr>
        <w:t>Aprobación</w:t>
      </w:r>
      <w:r w:rsidRPr="007F77C1">
        <w:rPr>
          <w:color w:val="000000" w:themeColor="text1"/>
        </w:rPr>
        <w:t xml:space="preserve"> </w:t>
      </w:r>
      <w:r w:rsidR="007F77C1" w:rsidRPr="007F77C1">
        <w:rPr>
          <w:color w:val="000000" w:themeColor="text1"/>
        </w:rPr>
        <w:t>o negar la solicitud de un problema y/o emergencia.</w:t>
      </w:r>
    </w:p>
    <w:p w14:paraId="071FE25C" w14:textId="30C7D99E" w:rsidR="007F77C1" w:rsidRPr="007F77C1" w:rsidRDefault="007F77C1" w:rsidP="007F77C1">
      <w:pPr>
        <w:pStyle w:val="Prrafodelista"/>
        <w:numPr>
          <w:ilvl w:val="0"/>
          <w:numId w:val="8"/>
        </w:numPr>
        <w:rPr>
          <w:color w:val="000000" w:themeColor="text1"/>
        </w:rPr>
      </w:pPr>
      <w:r w:rsidRPr="007F77C1">
        <w:rPr>
          <w:color w:val="000000" w:themeColor="text1"/>
        </w:rPr>
        <w:t>Gráficos estadísticos y reportes sobre eventos y noticas.</w:t>
      </w:r>
    </w:p>
    <w:p w14:paraId="6D3B9B8A" w14:textId="6C823EB3" w:rsidR="007F77C1" w:rsidRPr="003A4D8F" w:rsidRDefault="007F77C1" w:rsidP="007F77C1">
      <w:pPr>
        <w:rPr>
          <w:b/>
          <w:bCs/>
          <w:color w:val="000000" w:themeColor="text1"/>
        </w:rPr>
      </w:pPr>
      <w:r w:rsidRPr="003A4D8F">
        <w:rPr>
          <w:b/>
          <w:bCs/>
          <w:color w:val="000000" w:themeColor="text1"/>
        </w:rPr>
        <w:t>El perfil presidente de la AEESFOT</w:t>
      </w:r>
      <w:r w:rsidR="00334600">
        <w:rPr>
          <w:b/>
          <w:bCs/>
          <w:color w:val="000000" w:themeColor="text1"/>
        </w:rPr>
        <w:t xml:space="preserve"> en el </w:t>
      </w:r>
      <w:del w:id="322" w:author="Daniel Casagallo" w:date="2020-12-21T18:43:00Z">
        <w:r w:rsidR="00334600" w:rsidDel="0096106E">
          <w:rPr>
            <w:b/>
            <w:bCs/>
            <w:color w:val="000000" w:themeColor="text1"/>
          </w:rPr>
          <w:delText>Sistema</w:delText>
        </w:r>
      </w:del>
      <w:ins w:id="323" w:author="Daniel Casagallo" w:date="2020-12-21T18:43:00Z">
        <w:r w:rsidR="0096106E">
          <w:rPr>
            <w:b/>
            <w:bCs/>
            <w:color w:val="000000" w:themeColor="text1"/>
          </w:rPr>
          <w:t>Sistema</w:t>
        </w:r>
      </w:ins>
      <w:r w:rsidR="00334600">
        <w:rPr>
          <w:b/>
          <w:bCs/>
          <w:color w:val="000000" w:themeColor="text1"/>
        </w:rPr>
        <w:t xml:space="preserve"> </w:t>
      </w:r>
      <w:del w:id="324" w:author="Daniel Casagallo" w:date="2020-12-21T18:44:00Z">
        <w:r w:rsidR="00334600" w:rsidDel="0096106E">
          <w:rPr>
            <w:b/>
            <w:bCs/>
            <w:color w:val="000000" w:themeColor="text1"/>
          </w:rPr>
          <w:delText>Web</w:delText>
        </w:r>
      </w:del>
      <w:ins w:id="325" w:author="Daniel Casagallo" w:date="2020-12-21T18:44:00Z">
        <w:r w:rsidR="0096106E">
          <w:rPr>
            <w:b/>
            <w:bCs/>
            <w:color w:val="000000" w:themeColor="text1"/>
          </w:rPr>
          <w:t>Web</w:t>
        </w:r>
      </w:ins>
      <w:r w:rsidR="00334600">
        <w:rPr>
          <w:b/>
          <w:bCs/>
          <w:color w:val="000000" w:themeColor="text1"/>
        </w:rPr>
        <w:t xml:space="preserve"> permite</w:t>
      </w:r>
      <w:r w:rsidRPr="003A4D8F">
        <w:rPr>
          <w:b/>
          <w:bCs/>
          <w:color w:val="000000" w:themeColor="text1"/>
        </w:rPr>
        <w:t>:</w:t>
      </w:r>
    </w:p>
    <w:p w14:paraId="22CAFF36" w14:textId="7D649692" w:rsidR="007F77C1" w:rsidRPr="007F77C1" w:rsidRDefault="007F77C1" w:rsidP="007F77C1">
      <w:pPr>
        <w:pStyle w:val="Prrafodelista"/>
        <w:numPr>
          <w:ilvl w:val="0"/>
          <w:numId w:val="9"/>
        </w:numPr>
        <w:rPr>
          <w:color w:val="000000" w:themeColor="text1"/>
        </w:rPr>
      </w:pPr>
      <w:r w:rsidRPr="007F77C1">
        <w:rPr>
          <w:color w:val="000000" w:themeColor="text1"/>
        </w:rPr>
        <w:t xml:space="preserve">Registro, actualización y eliminación de eventos </w:t>
      </w:r>
      <w:r w:rsidR="00A83441">
        <w:rPr>
          <w:color w:val="000000" w:themeColor="text1"/>
        </w:rPr>
        <w:t>o</w:t>
      </w:r>
      <w:r w:rsidRPr="007F77C1">
        <w:rPr>
          <w:color w:val="000000" w:themeColor="text1"/>
        </w:rPr>
        <w:t xml:space="preserve"> noticias.</w:t>
      </w:r>
    </w:p>
    <w:p w14:paraId="60AD7AAE" w14:textId="2970B69A" w:rsidR="007F77C1" w:rsidRPr="007F77C1" w:rsidRDefault="00D57D7A" w:rsidP="007F77C1">
      <w:pPr>
        <w:pStyle w:val="Prrafodelista"/>
        <w:numPr>
          <w:ilvl w:val="0"/>
          <w:numId w:val="9"/>
        </w:numPr>
        <w:rPr>
          <w:color w:val="000000" w:themeColor="text1"/>
        </w:rPr>
      </w:pPr>
      <w:r>
        <w:rPr>
          <w:color w:val="000000" w:themeColor="text1"/>
        </w:rPr>
        <w:t>Aprobación</w:t>
      </w:r>
      <w:r w:rsidR="007F77C1" w:rsidRPr="007F77C1">
        <w:rPr>
          <w:color w:val="000000" w:themeColor="text1"/>
        </w:rPr>
        <w:t xml:space="preserve"> o </w:t>
      </w:r>
      <w:r w:rsidR="00A83441">
        <w:rPr>
          <w:color w:val="000000" w:themeColor="text1"/>
        </w:rPr>
        <w:t>rechazo a una</w:t>
      </w:r>
      <w:r w:rsidR="007F77C1" w:rsidRPr="007F77C1">
        <w:rPr>
          <w:color w:val="000000" w:themeColor="text1"/>
        </w:rPr>
        <w:t xml:space="preserve"> solicitud de una noticia o evento.</w:t>
      </w:r>
    </w:p>
    <w:p w14:paraId="7A484AA9" w14:textId="044D4C4E" w:rsidR="007F77C1" w:rsidRPr="007F77C1" w:rsidRDefault="00D57D7A" w:rsidP="007F77C1">
      <w:pPr>
        <w:pStyle w:val="Prrafodelista"/>
        <w:numPr>
          <w:ilvl w:val="0"/>
          <w:numId w:val="9"/>
        </w:numPr>
        <w:rPr>
          <w:color w:val="000000" w:themeColor="text1"/>
        </w:rPr>
      </w:pPr>
      <w:r>
        <w:rPr>
          <w:color w:val="000000" w:themeColor="text1"/>
        </w:rPr>
        <w:t>Aprobación</w:t>
      </w:r>
      <w:r w:rsidRPr="007F77C1">
        <w:rPr>
          <w:color w:val="000000" w:themeColor="text1"/>
        </w:rPr>
        <w:t xml:space="preserve"> </w:t>
      </w:r>
      <w:r w:rsidR="007F77C1" w:rsidRPr="007F77C1">
        <w:rPr>
          <w:color w:val="000000" w:themeColor="text1"/>
        </w:rPr>
        <w:t>o negar la solicitud de un problema y/o emergencia.</w:t>
      </w:r>
    </w:p>
    <w:p w14:paraId="42653359" w14:textId="40617ABA" w:rsidR="007F77C1" w:rsidRPr="007F77C1" w:rsidRDefault="007F77C1" w:rsidP="007F77C1">
      <w:pPr>
        <w:pStyle w:val="Prrafodelista"/>
        <w:numPr>
          <w:ilvl w:val="0"/>
          <w:numId w:val="9"/>
        </w:numPr>
        <w:rPr>
          <w:color w:val="000000" w:themeColor="text1"/>
        </w:rPr>
      </w:pPr>
      <w:r w:rsidRPr="007F77C1">
        <w:rPr>
          <w:color w:val="000000" w:themeColor="text1"/>
        </w:rPr>
        <w:t>Gráficos estadísticos y reportes sobre eventos y noticas.</w:t>
      </w:r>
    </w:p>
    <w:p w14:paraId="3F6FC435" w14:textId="0BCAE5E9" w:rsidR="007F77C1" w:rsidRPr="007F77C1" w:rsidRDefault="007F77C1" w:rsidP="007F77C1">
      <w:pPr>
        <w:pStyle w:val="Prrafodelista"/>
        <w:numPr>
          <w:ilvl w:val="0"/>
          <w:numId w:val="9"/>
        </w:numPr>
        <w:rPr>
          <w:color w:val="000000" w:themeColor="text1"/>
        </w:rPr>
      </w:pPr>
      <w:r w:rsidRPr="007F77C1">
        <w:rPr>
          <w:color w:val="000000" w:themeColor="text1"/>
        </w:rPr>
        <w:t>Registro, actualización y eliminación de grupos de alumnos.</w:t>
      </w:r>
    </w:p>
    <w:p w14:paraId="3DC70E27" w14:textId="5BAC5D6D" w:rsidR="007F77C1" w:rsidRPr="003A4D8F" w:rsidRDefault="007F77C1" w:rsidP="007F77C1">
      <w:pPr>
        <w:rPr>
          <w:b/>
          <w:bCs/>
          <w:color w:val="000000" w:themeColor="text1"/>
        </w:rPr>
      </w:pPr>
      <w:r w:rsidRPr="003A4D8F">
        <w:rPr>
          <w:b/>
          <w:bCs/>
          <w:color w:val="000000" w:themeColor="text1"/>
        </w:rPr>
        <w:t>El perfil Docente</w:t>
      </w:r>
      <w:r w:rsidR="00334600">
        <w:rPr>
          <w:b/>
          <w:bCs/>
          <w:color w:val="000000" w:themeColor="text1"/>
        </w:rPr>
        <w:t xml:space="preserve"> en el </w:t>
      </w:r>
      <w:del w:id="326" w:author="Daniel Casagallo" w:date="2020-12-21T18:43:00Z">
        <w:r w:rsidR="00334600" w:rsidDel="0096106E">
          <w:rPr>
            <w:b/>
            <w:bCs/>
            <w:color w:val="000000" w:themeColor="text1"/>
          </w:rPr>
          <w:delText>Sistema</w:delText>
        </w:r>
      </w:del>
      <w:ins w:id="327" w:author="Daniel Casagallo" w:date="2020-12-21T18:43:00Z">
        <w:r w:rsidR="0096106E">
          <w:rPr>
            <w:b/>
            <w:bCs/>
            <w:color w:val="000000" w:themeColor="text1"/>
          </w:rPr>
          <w:t>Sistema</w:t>
        </w:r>
      </w:ins>
      <w:r w:rsidR="00334600">
        <w:rPr>
          <w:b/>
          <w:bCs/>
          <w:color w:val="000000" w:themeColor="text1"/>
        </w:rPr>
        <w:t xml:space="preserve"> </w:t>
      </w:r>
      <w:del w:id="328" w:author="Daniel Casagallo" w:date="2020-12-21T18:44:00Z">
        <w:r w:rsidR="00334600" w:rsidDel="0096106E">
          <w:rPr>
            <w:b/>
            <w:bCs/>
            <w:color w:val="000000" w:themeColor="text1"/>
          </w:rPr>
          <w:delText>Web</w:delText>
        </w:r>
      </w:del>
      <w:ins w:id="329" w:author="Daniel Casagallo" w:date="2020-12-21T18:44:00Z">
        <w:r w:rsidR="0096106E">
          <w:rPr>
            <w:b/>
            <w:bCs/>
            <w:color w:val="000000" w:themeColor="text1"/>
          </w:rPr>
          <w:t>Web</w:t>
        </w:r>
      </w:ins>
      <w:r w:rsidR="00334600">
        <w:rPr>
          <w:b/>
          <w:bCs/>
          <w:color w:val="000000" w:themeColor="text1"/>
        </w:rPr>
        <w:t xml:space="preserve"> permite</w:t>
      </w:r>
      <w:r w:rsidRPr="003A4D8F">
        <w:rPr>
          <w:b/>
          <w:bCs/>
          <w:color w:val="000000" w:themeColor="text1"/>
        </w:rPr>
        <w:t>:</w:t>
      </w:r>
    </w:p>
    <w:p w14:paraId="1876D366" w14:textId="1F3B74C8" w:rsidR="007F77C1" w:rsidRPr="007F77C1" w:rsidRDefault="007F77C1" w:rsidP="007F77C1">
      <w:pPr>
        <w:pStyle w:val="Prrafodelista"/>
        <w:numPr>
          <w:ilvl w:val="0"/>
          <w:numId w:val="10"/>
        </w:numPr>
        <w:rPr>
          <w:color w:val="000000" w:themeColor="text1"/>
        </w:rPr>
      </w:pPr>
      <w:r w:rsidRPr="007F77C1">
        <w:rPr>
          <w:color w:val="000000" w:themeColor="text1"/>
        </w:rPr>
        <w:t>Registro, actualización y eliminación de eventos y noticias.</w:t>
      </w:r>
    </w:p>
    <w:p w14:paraId="2198B2BE" w14:textId="45A5F770" w:rsidR="007F77C1" w:rsidRPr="007F77C1" w:rsidRDefault="007F77C1" w:rsidP="007F77C1">
      <w:pPr>
        <w:pStyle w:val="Prrafodelista"/>
        <w:numPr>
          <w:ilvl w:val="0"/>
          <w:numId w:val="10"/>
        </w:numPr>
        <w:rPr>
          <w:color w:val="000000" w:themeColor="text1"/>
        </w:rPr>
      </w:pPr>
      <w:r w:rsidRPr="007F77C1">
        <w:rPr>
          <w:color w:val="000000" w:themeColor="text1"/>
        </w:rPr>
        <w:t>Gráficos estadísticos y reportes sobre eventos y noticas.</w:t>
      </w:r>
    </w:p>
    <w:p w14:paraId="7A0DEFD2" w14:textId="59AF2051" w:rsidR="007F77C1" w:rsidRPr="007F77C1" w:rsidRDefault="007F77C1" w:rsidP="007F77C1">
      <w:pPr>
        <w:pStyle w:val="Prrafodelista"/>
        <w:numPr>
          <w:ilvl w:val="0"/>
          <w:numId w:val="10"/>
        </w:numPr>
        <w:rPr>
          <w:color w:val="000000" w:themeColor="text1"/>
        </w:rPr>
      </w:pPr>
      <w:r w:rsidRPr="007F77C1">
        <w:rPr>
          <w:color w:val="000000" w:themeColor="text1"/>
        </w:rPr>
        <w:t>Registro, actualización y eliminación de grupos de alumnos.</w:t>
      </w:r>
    </w:p>
    <w:p w14:paraId="03B65277" w14:textId="7DD16FD9" w:rsidR="007F77C1" w:rsidRPr="007F77C1" w:rsidRDefault="007F77C1" w:rsidP="007F77C1">
      <w:pPr>
        <w:rPr>
          <w:color w:val="000000" w:themeColor="text1"/>
        </w:rPr>
      </w:pPr>
      <w:r w:rsidRPr="007F77C1">
        <w:rPr>
          <w:color w:val="000000" w:themeColor="text1"/>
        </w:rPr>
        <w:t>Mien</w:t>
      </w:r>
      <w:r w:rsidR="007428D8">
        <w:rPr>
          <w:color w:val="000000" w:themeColor="text1"/>
        </w:rPr>
        <w:t xml:space="preserve">tras que la </w:t>
      </w:r>
      <w:del w:id="330" w:author="Daniel Casagallo" w:date="2020-12-21T18:44:00Z">
        <w:r w:rsidR="005C2136" w:rsidDel="0096106E">
          <w:rPr>
            <w:color w:val="000000" w:themeColor="text1"/>
          </w:rPr>
          <w:delText>Aplicación</w:delText>
        </w:r>
      </w:del>
      <w:ins w:id="331" w:author="Daniel Casagallo" w:date="2020-12-21T18:44:00Z">
        <w:r w:rsidR="0096106E">
          <w:rPr>
            <w:color w:val="000000" w:themeColor="text1"/>
          </w:rPr>
          <w:t>Aplicación</w:t>
        </w:r>
      </w:ins>
      <w:r w:rsidR="007428D8">
        <w:rPr>
          <w:color w:val="000000" w:themeColor="text1"/>
        </w:rPr>
        <w:t xml:space="preserve"> </w:t>
      </w:r>
      <w:del w:id="332" w:author="Daniel Casagallo" w:date="2020-12-21T18:45:00Z">
        <w:r w:rsidR="005C2136" w:rsidDel="0096106E">
          <w:rPr>
            <w:color w:val="000000" w:themeColor="text1"/>
          </w:rPr>
          <w:delText>Móvil</w:delText>
        </w:r>
      </w:del>
      <w:ins w:id="333" w:author="Daniel Casagallo" w:date="2020-12-21T18:45:00Z">
        <w:r w:rsidR="0096106E">
          <w:rPr>
            <w:color w:val="000000" w:themeColor="text1"/>
          </w:rPr>
          <w:t>Móvil</w:t>
        </w:r>
      </w:ins>
      <w:r w:rsidR="007428D8">
        <w:rPr>
          <w:color w:val="000000" w:themeColor="text1"/>
        </w:rPr>
        <w:t xml:space="preserve"> </w:t>
      </w:r>
      <w:r w:rsidR="00334600">
        <w:rPr>
          <w:color w:val="000000" w:themeColor="text1"/>
        </w:rPr>
        <w:t xml:space="preserve">se encuentra </w:t>
      </w:r>
      <w:r w:rsidR="007428D8">
        <w:rPr>
          <w:color w:val="000000" w:themeColor="text1"/>
        </w:rPr>
        <w:t xml:space="preserve">desarrollada </w:t>
      </w:r>
      <w:r w:rsidRPr="007F77C1">
        <w:rPr>
          <w:color w:val="000000" w:themeColor="text1"/>
        </w:rPr>
        <w:t xml:space="preserve">para </w:t>
      </w:r>
      <w:r w:rsidR="00BE4FCC">
        <w:rPr>
          <w:color w:val="000000" w:themeColor="text1"/>
        </w:rPr>
        <w:t xml:space="preserve">teléfonos celulares inteligentes con </w:t>
      </w:r>
      <w:del w:id="334" w:author="Daniel Casagallo" w:date="2020-12-21T18:43:00Z">
        <w:r w:rsidR="005C2136" w:rsidDel="0096106E">
          <w:rPr>
            <w:color w:val="000000" w:themeColor="text1"/>
          </w:rPr>
          <w:delText>Sistema</w:delText>
        </w:r>
      </w:del>
      <w:ins w:id="335" w:author="Daniel Casagallo" w:date="2020-12-21T18:43:00Z">
        <w:r w:rsidR="0096106E">
          <w:rPr>
            <w:color w:val="000000" w:themeColor="text1"/>
          </w:rPr>
          <w:t>Sistema</w:t>
        </w:r>
      </w:ins>
      <w:r w:rsidR="007428D8">
        <w:rPr>
          <w:color w:val="000000" w:themeColor="text1"/>
        </w:rPr>
        <w:t xml:space="preserve"> Operativo </w:t>
      </w:r>
      <w:r w:rsidR="00334600">
        <w:rPr>
          <w:color w:val="000000" w:themeColor="text1"/>
        </w:rPr>
        <w:t xml:space="preserve">Android </w:t>
      </w:r>
      <w:del w:id="336" w:author="Daniel Casagallo" w:date="2020-12-21T18:47:00Z">
        <w:r w:rsidR="00334600" w:rsidDel="0096106E">
          <w:rPr>
            <w:color w:val="000000" w:themeColor="text1"/>
          </w:rPr>
          <w:delText>e</w:delText>
        </w:r>
      </w:del>
      <w:ins w:id="337" w:author="Daniel Casagallo" w:date="2020-12-21T18:47:00Z">
        <w:r w:rsidR="0096106E">
          <w:rPr>
            <w:color w:val="000000" w:themeColor="text1"/>
          </w:rPr>
          <w:t>y</w:t>
        </w:r>
      </w:ins>
      <w:r w:rsidR="00334600">
        <w:rPr>
          <w:color w:val="000000" w:themeColor="text1"/>
        </w:rPr>
        <w:t xml:space="preserve"> </w:t>
      </w:r>
      <w:r w:rsidR="007428D8">
        <w:rPr>
          <w:color w:val="000000" w:themeColor="text1"/>
        </w:rPr>
        <w:t xml:space="preserve">iOS </w:t>
      </w:r>
      <w:r w:rsidR="00BE4FCC">
        <w:rPr>
          <w:color w:val="000000" w:themeColor="text1"/>
        </w:rPr>
        <w:t>con los siguientes perfiles</w:t>
      </w:r>
      <w:r w:rsidRPr="007F77C1">
        <w:rPr>
          <w:color w:val="000000" w:themeColor="text1"/>
        </w:rPr>
        <w:t>:</w:t>
      </w:r>
    </w:p>
    <w:p w14:paraId="0486466C" w14:textId="7DBC2BEC" w:rsidR="007F77C1" w:rsidRPr="003A4D8F" w:rsidRDefault="007F77C1" w:rsidP="007F77C1">
      <w:pPr>
        <w:rPr>
          <w:b/>
          <w:bCs/>
          <w:color w:val="000000" w:themeColor="text1"/>
        </w:rPr>
      </w:pPr>
      <w:r w:rsidRPr="003A4D8F">
        <w:rPr>
          <w:b/>
          <w:bCs/>
          <w:color w:val="000000" w:themeColor="text1"/>
        </w:rPr>
        <w:t>El perfil Invitado</w:t>
      </w:r>
      <w:r w:rsidR="00334600">
        <w:rPr>
          <w:b/>
          <w:bCs/>
          <w:color w:val="000000" w:themeColor="text1"/>
        </w:rPr>
        <w:t xml:space="preserve"> en la </w:t>
      </w:r>
      <w:del w:id="338" w:author="Daniel Casagallo" w:date="2020-12-21T18:44:00Z">
        <w:r w:rsidR="00334600" w:rsidDel="0096106E">
          <w:rPr>
            <w:b/>
            <w:bCs/>
            <w:color w:val="000000" w:themeColor="text1"/>
          </w:rPr>
          <w:delText>Aplicación</w:delText>
        </w:r>
      </w:del>
      <w:ins w:id="339" w:author="Daniel Casagallo" w:date="2020-12-21T18:44:00Z">
        <w:r w:rsidR="0096106E">
          <w:rPr>
            <w:b/>
            <w:bCs/>
            <w:color w:val="000000" w:themeColor="text1"/>
          </w:rPr>
          <w:t>Aplicación</w:t>
        </w:r>
      </w:ins>
      <w:r w:rsidR="00334600">
        <w:rPr>
          <w:b/>
          <w:bCs/>
          <w:color w:val="000000" w:themeColor="text1"/>
        </w:rPr>
        <w:t xml:space="preserve"> </w:t>
      </w:r>
      <w:del w:id="340" w:author="Daniel Casagallo" w:date="2020-12-21T18:45:00Z">
        <w:r w:rsidR="00334600" w:rsidDel="0096106E">
          <w:rPr>
            <w:b/>
            <w:bCs/>
            <w:color w:val="000000" w:themeColor="text1"/>
          </w:rPr>
          <w:delText>Móvil</w:delText>
        </w:r>
      </w:del>
      <w:ins w:id="341" w:author="Daniel Casagallo" w:date="2020-12-21T18:45:00Z">
        <w:r w:rsidR="0096106E">
          <w:rPr>
            <w:b/>
            <w:bCs/>
            <w:color w:val="000000" w:themeColor="text1"/>
          </w:rPr>
          <w:t>Móvil</w:t>
        </w:r>
      </w:ins>
      <w:r w:rsidR="00334600">
        <w:rPr>
          <w:b/>
          <w:bCs/>
          <w:color w:val="000000" w:themeColor="text1"/>
        </w:rPr>
        <w:t xml:space="preserve"> permite</w:t>
      </w:r>
      <w:r w:rsidRPr="003A4D8F">
        <w:rPr>
          <w:b/>
          <w:bCs/>
          <w:color w:val="000000" w:themeColor="text1"/>
        </w:rPr>
        <w:t>:</w:t>
      </w:r>
    </w:p>
    <w:p w14:paraId="2E4850A3" w14:textId="1191847D" w:rsidR="007F77C1" w:rsidRPr="007F77C1" w:rsidRDefault="007F77C1" w:rsidP="007F77C1">
      <w:pPr>
        <w:pStyle w:val="Prrafodelista"/>
        <w:numPr>
          <w:ilvl w:val="0"/>
          <w:numId w:val="11"/>
        </w:numPr>
        <w:rPr>
          <w:color w:val="000000" w:themeColor="text1"/>
        </w:rPr>
      </w:pPr>
      <w:r w:rsidRPr="007F77C1">
        <w:rPr>
          <w:color w:val="000000" w:themeColor="text1"/>
        </w:rPr>
        <w:t xml:space="preserve">Registro en la </w:t>
      </w:r>
      <w:del w:id="342" w:author="Daniel Casagallo" w:date="2020-12-21T18:44:00Z">
        <w:r w:rsidR="00BB636D" w:rsidDel="0096106E">
          <w:rPr>
            <w:color w:val="000000" w:themeColor="text1"/>
          </w:rPr>
          <w:delText>aplicación</w:delText>
        </w:r>
      </w:del>
      <w:ins w:id="343" w:author="Daniel Casagallo" w:date="2020-12-21T18:44:00Z">
        <w:r w:rsidR="0096106E">
          <w:rPr>
            <w:color w:val="000000" w:themeColor="text1"/>
          </w:rPr>
          <w:t>Aplicación</w:t>
        </w:r>
      </w:ins>
      <w:r w:rsidR="00BB636D" w:rsidRPr="007F77C1">
        <w:rPr>
          <w:color w:val="000000" w:themeColor="text1"/>
        </w:rPr>
        <w:t xml:space="preserve"> </w:t>
      </w:r>
      <w:r w:rsidRPr="007F77C1">
        <w:rPr>
          <w:color w:val="000000" w:themeColor="text1"/>
        </w:rPr>
        <w:t>mediante redes sociales.</w:t>
      </w:r>
    </w:p>
    <w:p w14:paraId="274A47EC" w14:textId="7E88C000" w:rsidR="007F77C1" w:rsidRPr="007F77C1" w:rsidRDefault="007428D8" w:rsidP="007F77C1">
      <w:pPr>
        <w:pStyle w:val="Prrafodelista"/>
        <w:numPr>
          <w:ilvl w:val="0"/>
          <w:numId w:val="11"/>
        </w:numPr>
        <w:rPr>
          <w:color w:val="000000" w:themeColor="text1"/>
        </w:rPr>
      </w:pPr>
      <w:r w:rsidRPr="00D57D7A">
        <w:rPr>
          <w:color w:val="000000" w:themeColor="text1"/>
        </w:rPr>
        <w:t>Visualización</w:t>
      </w:r>
      <w:r>
        <w:rPr>
          <w:color w:val="000000" w:themeColor="text1"/>
        </w:rPr>
        <w:t xml:space="preserve"> </w:t>
      </w:r>
      <w:r w:rsidR="007F77C1" w:rsidRPr="007F77C1">
        <w:rPr>
          <w:color w:val="000000" w:themeColor="text1"/>
        </w:rPr>
        <w:t>noticias y eventos.</w:t>
      </w:r>
    </w:p>
    <w:p w14:paraId="67B5DFE1" w14:textId="2DD79F3A" w:rsidR="007F77C1" w:rsidRPr="007F77C1" w:rsidRDefault="007428D8" w:rsidP="007F77C1">
      <w:pPr>
        <w:pStyle w:val="Prrafodelista"/>
        <w:numPr>
          <w:ilvl w:val="0"/>
          <w:numId w:val="11"/>
        </w:numPr>
        <w:rPr>
          <w:color w:val="000000" w:themeColor="text1"/>
        </w:rPr>
      </w:pPr>
      <w:r>
        <w:rPr>
          <w:color w:val="000000" w:themeColor="text1"/>
        </w:rPr>
        <w:t xml:space="preserve">Visualización </w:t>
      </w:r>
      <w:r w:rsidR="007F77C1" w:rsidRPr="007F77C1">
        <w:rPr>
          <w:color w:val="000000" w:themeColor="text1"/>
        </w:rPr>
        <w:t>información sobre la ESFOT.</w:t>
      </w:r>
    </w:p>
    <w:p w14:paraId="475AAEF4" w14:textId="36EE07E1" w:rsidR="007F77C1" w:rsidRPr="003A4D8F" w:rsidRDefault="007F77C1" w:rsidP="007F77C1">
      <w:pPr>
        <w:rPr>
          <w:b/>
          <w:bCs/>
          <w:color w:val="000000" w:themeColor="text1"/>
        </w:rPr>
      </w:pPr>
      <w:r w:rsidRPr="003A4D8F">
        <w:rPr>
          <w:b/>
          <w:bCs/>
          <w:color w:val="000000" w:themeColor="text1"/>
        </w:rPr>
        <w:t>El perfil Estudiante</w:t>
      </w:r>
      <w:r w:rsidR="00552181">
        <w:rPr>
          <w:b/>
          <w:bCs/>
          <w:color w:val="000000" w:themeColor="text1"/>
        </w:rPr>
        <w:t xml:space="preserve"> en la </w:t>
      </w:r>
      <w:del w:id="344" w:author="Daniel Casagallo" w:date="2020-12-21T18:44:00Z">
        <w:r w:rsidR="00552181" w:rsidDel="0096106E">
          <w:rPr>
            <w:b/>
            <w:bCs/>
            <w:color w:val="000000" w:themeColor="text1"/>
          </w:rPr>
          <w:delText>Aplicación</w:delText>
        </w:r>
      </w:del>
      <w:ins w:id="345" w:author="Daniel Casagallo" w:date="2020-12-21T18:44:00Z">
        <w:r w:rsidR="0096106E">
          <w:rPr>
            <w:b/>
            <w:bCs/>
            <w:color w:val="000000" w:themeColor="text1"/>
          </w:rPr>
          <w:t>Aplicación</w:t>
        </w:r>
      </w:ins>
      <w:r w:rsidR="00552181">
        <w:rPr>
          <w:b/>
          <w:bCs/>
          <w:color w:val="000000" w:themeColor="text1"/>
        </w:rPr>
        <w:t xml:space="preserve"> </w:t>
      </w:r>
      <w:del w:id="346" w:author="Daniel Casagallo" w:date="2020-12-21T18:45:00Z">
        <w:r w:rsidR="00552181" w:rsidDel="0096106E">
          <w:rPr>
            <w:b/>
            <w:bCs/>
            <w:color w:val="000000" w:themeColor="text1"/>
          </w:rPr>
          <w:delText>Móvil</w:delText>
        </w:r>
      </w:del>
      <w:ins w:id="347" w:author="Daniel Casagallo" w:date="2020-12-21T18:45:00Z">
        <w:r w:rsidR="0096106E">
          <w:rPr>
            <w:b/>
            <w:bCs/>
            <w:color w:val="000000" w:themeColor="text1"/>
          </w:rPr>
          <w:t>Móvil</w:t>
        </w:r>
      </w:ins>
      <w:r w:rsidR="00552181">
        <w:rPr>
          <w:b/>
          <w:bCs/>
          <w:color w:val="000000" w:themeColor="text1"/>
        </w:rPr>
        <w:t xml:space="preserve"> permite</w:t>
      </w:r>
      <w:r w:rsidRPr="003A4D8F">
        <w:rPr>
          <w:b/>
          <w:bCs/>
          <w:color w:val="000000" w:themeColor="text1"/>
        </w:rPr>
        <w:t>:</w:t>
      </w:r>
    </w:p>
    <w:p w14:paraId="7CF695E9" w14:textId="54BF5A5A" w:rsidR="007F77C1" w:rsidRPr="007F77C1" w:rsidRDefault="007F77C1" w:rsidP="007F77C1">
      <w:pPr>
        <w:pStyle w:val="Prrafodelista"/>
        <w:numPr>
          <w:ilvl w:val="0"/>
          <w:numId w:val="12"/>
        </w:numPr>
        <w:rPr>
          <w:color w:val="000000" w:themeColor="text1"/>
        </w:rPr>
      </w:pPr>
      <w:r w:rsidRPr="007F77C1">
        <w:rPr>
          <w:color w:val="000000" w:themeColor="text1"/>
        </w:rPr>
        <w:t xml:space="preserve">Registro </w:t>
      </w:r>
      <w:r w:rsidR="00A83441">
        <w:rPr>
          <w:color w:val="000000" w:themeColor="text1"/>
        </w:rPr>
        <w:t>dentro de la</w:t>
      </w:r>
      <w:r w:rsidRPr="007F77C1">
        <w:rPr>
          <w:color w:val="000000" w:themeColor="text1"/>
        </w:rPr>
        <w:t xml:space="preserve"> </w:t>
      </w:r>
      <w:del w:id="348" w:author="Daniel Casagallo" w:date="2020-12-21T18:44:00Z">
        <w:r w:rsidR="00BB636D" w:rsidDel="0096106E">
          <w:rPr>
            <w:color w:val="000000" w:themeColor="text1"/>
          </w:rPr>
          <w:delText>aplicación</w:delText>
        </w:r>
      </w:del>
      <w:ins w:id="349" w:author="Daniel Casagallo" w:date="2020-12-21T18:44:00Z">
        <w:r w:rsidR="0096106E">
          <w:rPr>
            <w:color w:val="000000" w:themeColor="text1"/>
          </w:rPr>
          <w:t>Aplicación</w:t>
        </w:r>
      </w:ins>
      <w:r w:rsidR="00BB636D" w:rsidRPr="007F77C1">
        <w:rPr>
          <w:color w:val="000000" w:themeColor="text1"/>
        </w:rPr>
        <w:t xml:space="preserve"> </w:t>
      </w:r>
      <w:r w:rsidR="00A83441">
        <w:rPr>
          <w:color w:val="000000" w:themeColor="text1"/>
        </w:rPr>
        <w:t>usando</w:t>
      </w:r>
      <w:r w:rsidRPr="007F77C1">
        <w:rPr>
          <w:color w:val="000000" w:themeColor="text1"/>
        </w:rPr>
        <w:t xml:space="preserve"> un formulario.</w:t>
      </w:r>
    </w:p>
    <w:p w14:paraId="1AE21298" w14:textId="57BD7643" w:rsidR="007F77C1" w:rsidRPr="007F77C1" w:rsidRDefault="00D57D7A" w:rsidP="007F77C1">
      <w:pPr>
        <w:pStyle w:val="Prrafodelista"/>
        <w:numPr>
          <w:ilvl w:val="0"/>
          <w:numId w:val="12"/>
        </w:numPr>
        <w:rPr>
          <w:color w:val="000000" w:themeColor="text1"/>
        </w:rPr>
      </w:pPr>
      <w:r>
        <w:rPr>
          <w:color w:val="000000" w:themeColor="text1"/>
        </w:rPr>
        <w:t xml:space="preserve">Visualización </w:t>
      </w:r>
      <w:r w:rsidR="007F77C1" w:rsidRPr="007F77C1">
        <w:rPr>
          <w:color w:val="000000" w:themeColor="text1"/>
        </w:rPr>
        <w:t>noticias y eventos.</w:t>
      </w:r>
    </w:p>
    <w:p w14:paraId="6DF009F0" w14:textId="500944CE" w:rsidR="007F77C1" w:rsidRPr="007F77C1" w:rsidRDefault="007F77C1" w:rsidP="007F77C1">
      <w:pPr>
        <w:pStyle w:val="Prrafodelista"/>
        <w:numPr>
          <w:ilvl w:val="0"/>
          <w:numId w:val="12"/>
        </w:numPr>
        <w:rPr>
          <w:color w:val="000000" w:themeColor="text1"/>
        </w:rPr>
      </w:pPr>
      <w:r w:rsidRPr="007F77C1">
        <w:rPr>
          <w:color w:val="000000" w:themeColor="text1"/>
        </w:rPr>
        <w:t>Formulario de noticias y eventos.</w:t>
      </w:r>
    </w:p>
    <w:p w14:paraId="2CBA2949" w14:textId="65878FD7" w:rsidR="007F77C1" w:rsidRPr="007F77C1" w:rsidRDefault="007F77C1" w:rsidP="007F77C1">
      <w:pPr>
        <w:pStyle w:val="Prrafodelista"/>
        <w:numPr>
          <w:ilvl w:val="0"/>
          <w:numId w:val="12"/>
        </w:numPr>
        <w:rPr>
          <w:color w:val="000000" w:themeColor="text1"/>
        </w:rPr>
      </w:pPr>
      <w:r w:rsidRPr="007F77C1">
        <w:rPr>
          <w:color w:val="000000" w:themeColor="text1"/>
        </w:rPr>
        <w:t>Formulario de problemas y/o emergencias.</w:t>
      </w:r>
    </w:p>
    <w:p w14:paraId="7CCE9AFA" w14:textId="5E976FED" w:rsidR="007F77C1" w:rsidRDefault="00D57D7A" w:rsidP="007F77C1">
      <w:pPr>
        <w:pStyle w:val="Prrafodelista"/>
        <w:numPr>
          <w:ilvl w:val="0"/>
          <w:numId w:val="12"/>
        </w:numPr>
        <w:rPr>
          <w:color w:val="000000" w:themeColor="text1"/>
        </w:rPr>
      </w:pPr>
      <w:r>
        <w:rPr>
          <w:color w:val="000000" w:themeColor="text1"/>
        </w:rPr>
        <w:t>Recepción</w:t>
      </w:r>
      <w:r w:rsidR="007F77C1" w:rsidRPr="007F77C1">
        <w:rPr>
          <w:color w:val="000000" w:themeColor="text1"/>
        </w:rPr>
        <w:t xml:space="preserve"> notificación de noticias y eventos.</w:t>
      </w:r>
    </w:p>
    <w:p w14:paraId="72ADD1E7" w14:textId="37B72B0A" w:rsidR="00BB636D" w:rsidRDefault="00BB636D" w:rsidP="00BB636D">
      <w:pPr>
        <w:rPr>
          <w:color w:val="000000" w:themeColor="text1"/>
        </w:rPr>
      </w:pPr>
    </w:p>
    <w:p w14:paraId="08FAEB83" w14:textId="77777777" w:rsidR="002C1303" w:rsidRPr="00BB636D" w:rsidRDefault="002C1303" w:rsidP="00BB636D">
      <w:pPr>
        <w:rPr>
          <w:color w:val="000000" w:themeColor="text1"/>
        </w:rPr>
      </w:pPr>
    </w:p>
    <w:p w14:paraId="1D1C5146" w14:textId="64B1020D" w:rsidR="007F77C1" w:rsidRPr="003A4D8F" w:rsidRDefault="00552181" w:rsidP="007F77C1">
      <w:pPr>
        <w:rPr>
          <w:b/>
          <w:bCs/>
          <w:color w:val="000000" w:themeColor="text1"/>
        </w:rPr>
      </w:pPr>
      <w:r>
        <w:rPr>
          <w:b/>
          <w:bCs/>
          <w:color w:val="000000" w:themeColor="text1"/>
        </w:rPr>
        <w:lastRenderedPageBreak/>
        <w:t>Los</w:t>
      </w:r>
      <w:r w:rsidR="007F77C1" w:rsidRPr="003A4D8F">
        <w:rPr>
          <w:b/>
          <w:bCs/>
          <w:color w:val="000000" w:themeColor="text1"/>
        </w:rPr>
        <w:t xml:space="preserve"> Usuarios registrados</w:t>
      </w:r>
      <w:r>
        <w:rPr>
          <w:b/>
          <w:bCs/>
          <w:color w:val="000000" w:themeColor="text1"/>
        </w:rPr>
        <w:t xml:space="preserve"> en la </w:t>
      </w:r>
      <w:del w:id="350" w:author="Daniel Casagallo" w:date="2020-12-21T18:44:00Z">
        <w:r w:rsidDel="0096106E">
          <w:rPr>
            <w:b/>
            <w:bCs/>
            <w:color w:val="000000" w:themeColor="text1"/>
          </w:rPr>
          <w:delText>Aplicación</w:delText>
        </w:r>
      </w:del>
      <w:ins w:id="351" w:author="Daniel Casagallo" w:date="2020-12-21T18:44:00Z">
        <w:r w:rsidR="0096106E">
          <w:rPr>
            <w:b/>
            <w:bCs/>
            <w:color w:val="000000" w:themeColor="text1"/>
          </w:rPr>
          <w:t>Aplicación</w:t>
        </w:r>
      </w:ins>
      <w:r>
        <w:rPr>
          <w:b/>
          <w:bCs/>
          <w:color w:val="000000" w:themeColor="text1"/>
        </w:rPr>
        <w:t xml:space="preserve"> </w:t>
      </w:r>
      <w:del w:id="352" w:author="Daniel Casagallo" w:date="2020-12-21T18:45:00Z">
        <w:r w:rsidDel="0096106E">
          <w:rPr>
            <w:b/>
            <w:bCs/>
            <w:color w:val="000000" w:themeColor="text1"/>
          </w:rPr>
          <w:delText>Móvil</w:delText>
        </w:r>
      </w:del>
      <w:ins w:id="353" w:author="Daniel Casagallo" w:date="2020-12-21T18:45:00Z">
        <w:r w:rsidR="0096106E">
          <w:rPr>
            <w:b/>
            <w:bCs/>
            <w:color w:val="000000" w:themeColor="text1"/>
          </w:rPr>
          <w:t>Móvil</w:t>
        </w:r>
      </w:ins>
      <w:r>
        <w:rPr>
          <w:b/>
          <w:bCs/>
          <w:color w:val="000000" w:themeColor="text1"/>
        </w:rPr>
        <w:t xml:space="preserve"> permite</w:t>
      </w:r>
      <w:r w:rsidR="007F77C1" w:rsidRPr="003A4D8F">
        <w:rPr>
          <w:b/>
          <w:bCs/>
          <w:color w:val="000000" w:themeColor="text1"/>
        </w:rPr>
        <w:t>:</w:t>
      </w:r>
    </w:p>
    <w:p w14:paraId="5DE32B6B" w14:textId="54E0C204" w:rsidR="00A83441" w:rsidRPr="007F77C1" w:rsidRDefault="00A83441" w:rsidP="00A83441">
      <w:pPr>
        <w:pStyle w:val="Prrafodelista"/>
        <w:numPr>
          <w:ilvl w:val="0"/>
          <w:numId w:val="13"/>
        </w:numPr>
        <w:rPr>
          <w:color w:val="000000" w:themeColor="text1"/>
        </w:rPr>
      </w:pPr>
      <w:r w:rsidRPr="007F77C1">
        <w:rPr>
          <w:color w:val="000000" w:themeColor="text1"/>
        </w:rPr>
        <w:t xml:space="preserve">Registro </w:t>
      </w:r>
      <w:r>
        <w:rPr>
          <w:color w:val="000000" w:themeColor="text1"/>
        </w:rPr>
        <w:t>dentro de la</w:t>
      </w:r>
      <w:r w:rsidRPr="007F77C1">
        <w:rPr>
          <w:color w:val="000000" w:themeColor="text1"/>
        </w:rPr>
        <w:t xml:space="preserve"> </w:t>
      </w:r>
      <w:del w:id="354" w:author="Daniel Casagallo" w:date="2020-12-21T18:44:00Z">
        <w:r w:rsidDel="0096106E">
          <w:rPr>
            <w:color w:val="000000" w:themeColor="text1"/>
          </w:rPr>
          <w:delText>aplicación</w:delText>
        </w:r>
      </w:del>
      <w:ins w:id="355" w:author="Daniel Casagallo" w:date="2020-12-21T18:44:00Z">
        <w:r w:rsidR="0096106E">
          <w:rPr>
            <w:color w:val="000000" w:themeColor="text1"/>
          </w:rPr>
          <w:t>Aplicación</w:t>
        </w:r>
      </w:ins>
      <w:r w:rsidRPr="007F77C1">
        <w:rPr>
          <w:color w:val="000000" w:themeColor="text1"/>
        </w:rPr>
        <w:t xml:space="preserve"> </w:t>
      </w:r>
      <w:r>
        <w:rPr>
          <w:color w:val="000000" w:themeColor="text1"/>
        </w:rPr>
        <w:t>usando</w:t>
      </w:r>
      <w:r w:rsidRPr="007F77C1">
        <w:rPr>
          <w:color w:val="000000" w:themeColor="text1"/>
        </w:rPr>
        <w:t xml:space="preserve"> un formulario.</w:t>
      </w:r>
    </w:p>
    <w:p w14:paraId="16FB10FD" w14:textId="33B0F288" w:rsidR="007F77C1" w:rsidRPr="007F77C1" w:rsidRDefault="00552181" w:rsidP="007F77C1">
      <w:pPr>
        <w:pStyle w:val="Prrafodelista"/>
        <w:numPr>
          <w:ilvl w:val="0"/>
          <w:numId w:val="13"/>
        </w:numPr>
        <w:rPr>
          <w:color w:val="000000" w:themeColor="text1"/>
        </w:rPr>
      </w:pPr>
      <w:r>
        <w:rPr>
          <w:color w:val="000000" w:themeColor="text1"/>
        </w:rPr>
        <w:t>Visualización</w:t>
      </w:r>
      <w:r w:rsidR="007F77C1" w:rsidRPr="007F77C1">
        <w:rPr>
          <w:color w:val="000000" w:themeColor="text1"/>
        </w:rPr>
        <w:t xml:space="preserve"> </w:t>
      </w:r>
      <w:r>
        <w:rPr>
          <w:color w:val="000000" w:themeColor="text1"/>
        </w:rPr>
        <w:t xml:space="preserve">de </w:t>
      </w:r>
      <w:r w:rsidR="007F77C1" w:rsidRPr="007F77C1">
        <w:rPr>
          <w:color w:val="000000" w:themeColor="text1"/>
        </w:rPr>
        <w:t>eventos y noticias.</w:t>
      </w:r>
    </w:p>
    <w:p w14:paraId="38C77C39" w14:textId="42BB1C18" w:rsidR="007F77C1" w:rsidRPr="007F77C1" w:rsidRDefault="00552181" w:rsidP="007F77C1">
      <w:pPr>
        <w:pStyle w:val="Prrafodelista"/>
        <w:numPr>
          <w:ilvl w:val="0"/>
          <w:numId w:val="13"/>
        </w:numPr>
        <w:rPr>
          <w:color w:val="000000" w:themeColor="text1"/>
        </w:rPr>
      </w:pPr>
      <w:r>
        <w:rPr>
          <w:color w:val="000000" w:themeColor="text1"/>
        </w:rPr>
        <w:t xml:space="preserve">Publicación de </w:t>
      </w:r>
      <w:r w:rsidR="007F77C1" w:rsidRPr="007F77C1">
        <w:rPr>
          <w:color w:val="000000" w:themeColor="text1"/>
        </w:rPr>
        <w:t>noticas, eventos o información relevante.</w:t>
      </w:r>
    </w:p>
    <w:p w14:paraId="57F56707" w14:textId="2D557D52" w:rsidR="007F77C1" w:rsidRPr="007F77C1" w:rsidRDefault="007F77C1" w:rsidP="007F77C1">
      <w:pPr>
        <w:pStyle w:val="Prrafodelista"/>
        <w:numPr>
          <w:ilvl w:val="0"/>
          <w:numId w:val="13"/>
        </w:numPr>
        <w:rPr>
          <w:color w:val="000000" w:themeColor="text1"/>
        </w:rPr>
      </w:pPr>
      <w:r w:rsidRPr="007F77C1">
        <w:rPr>
          <w:color w:val="000000" w:themeColor="text1"/>
        </w:rPr>
        <w:t>Formulario de problemas y/o emergencias.</w:t>
      </w:r>
    </w:p>
    <w:p w14:paraId="7C7E6CF4" w14:textId="2666FA66" w:rsidR="007F77C1" w:rsidRPr="007F77C1" w:rsidRDefault="00D57D7A" w:rsidP="007F77C1">
      <w:pPr>
        <w:pStyle w:val="Prrafodelista"/>
        <w:numPr>
          <w:ilvl w:val="0"/>
          <w:numId w:val="13"/>
        </w:numPr>
        <w:rPr>
          <w:color w:val="000000" w:themeColor="text1"/>
        </w:rPr>
      </w:pPr>
      <w:r>
        <w:rPr>
          <w:color w:val="000000" w:themeColor="text1"/>
        </w:rPr>
        <w:t>Recepción</w:t>
      </w:r>
      <w:r w:rsidR="007F77C1" w:rsidRPr="007F77C1">
        <w:rPr>
          <w:color w:val="000000" w:themeColor="text1"/>
        </w:rPr>
        <w:t xml:space="preserve"> notificación de noticias y eventos.</w:t>
      </w:r>
    </w:p>
    <w:p w14:paraId="12F41B67" w14:textId="006F8096" w:rsidR="00421673" w:rsidRPr="007F77C1" w:rsidRDefault="007428D8" w:rsidP="007F77C1">
      <w:pPr>
        <w:pStyle w:val="Prrafodelista"/>
        <w:numPr>
          <w:ilvl w:val="0"/>
          <w:numId w:val="13"/>
        </w:numPr>
        <w:rPr>
          <w:color w:val="000000" w:themeColor="text1"/>
        </w:rPr>
      </w:pPr>
      <w:r w:rsidRPr="00D57D7A">
        <w:rPr>
          <w:color w:val="000000" w:themeColor="text1"/>
        </w:rPr>
        <w:t>Creación, administración y eliminación</w:t>
      </w:r>
      <w:r>
        <w:rPr>
          <w:color w:val="000000" w:themeColor="text1"/>
        </w:rPr>
        <w:t xml:space="preserve"> </w:t>
      </w:r>
      <w:r w:rsidR="007F77C1" w:rsidRPr="007F77C1">
        <w:rPr>
          <w:color w:val="000000" w:themeColor="text1"/>
        </w:rPr>
        <w:t>grupos</w:t>
      </w:r>
    </w:p>
    <w:p w14:paraId="63375830" w14:textId="245D8A8D" w:rsidR="00896963" w:rsidRDefault="00896963" w:rsidP="004F50E6"/>
    <w:p w14:paraId="33990B3B" w14:textId="0C724B68" w:rsidR="00782E0E" w:rsidRDefault="00782E0E" w:rsidP="004F50E6"/>
    <w:p w14:paraId="17C382CF" w14:textId="65AC7430" w:rsidR="00782E0E" w:rsidRDefault="00782E0E" w:rsidP="004F50E6"/>
    <w:p w14:paraId="23F24768" w14:textId="77777777" w:rsidR="00782E0E" w:rsidRDefault="00782E0E" w:rsidP="004F50E6"/>
    <w:p w14:paraId="5D3F20CC" w14:textId="10ED2955" w:rsidR="007F77C1" w:rsidRDefault="007F77C1" w:rsidP="004F50E6">
      <w:r>
        <w:br w:type="page"/>
      </w:r>
    </w:p>
    <w:p w14:paraId="7D7C9D74" w14:textId="77777777" w:rsidR="00E05EC6" w:rsidRDefault="00E05EC6" w:rsidP="006B2A82">
      <w:pPr>
        <w:pStyle w:val="Ttulo1"/>
      </w:pPr>
      <w:bookmarkStart w:id="356" w:name="_Toc55860285"/>
      <w:bookmarkStart w:id="357" w:name="_Toc58342050"/>
      <w:r>
        <w:lastRenderedPageBreak/>
        <w:t>Metodología</w:t>
      </w:r>
      <w:bookmarkEnd w:id="356"/>
      <w:bookmarkEnd w:id="357"/>
    </w:p>
    <w:p w14:paraId="0A5A9855" w14:textId="7F5E05C0" w:rsidR="00843473" w:rsidRDefault="00552181" w:rsidP="007F77C1">
      <w:pPr>
        <w:spacing w:line="365" w:lineRule="auto"/>
        <w:rPr>
          <w:rFonts w:cs="Arial"/>
          <w:color w:val="000000" w:themeColor="text1"/>
          <w:lang w:val="es-ES_tradnl"/>
        </w:rPr>
      </w:pPr>
      <w:r>
        <w:rPr>
          <w:rFonts w:cs="Arial"/>
          <w:color w:val="000000" w:themeColor="text1"/>
          <w:lang w:val="es-ES_tradnl"/>
        </w:rPr>
        <w:t xml:space="preserve">En la actualidad las </w:t>
      </w:r>
      <w:r w:rsidR="009B544A">
        <w:rPr>
          <w:rFonts w:cs="Arial"/>
          <w:color w:val="000000" w:themeColor="text1"/>
          <w:lang w:val="es-ES_tradnl"/>
        </w:rPr>
        <w:t>metodologías</w:t>
      </w:r>
      <w:r>
        <w:rPr>
          <w:rFonts w:cs="Arial"/>
          <w:color w:val="000000" w:themeColor="text1"/>
          <w:lang w:val="es-ES_tradnl"/>
        </w:rPr>
        <w:t xml:space="preserve"> ágiles, benefician al desarrollo</w:t>
      </w:r>
      <w:r w:rsidR="009B544A" w:rsidRPr="009B544A">
        <w:rPr>
          <w:rFonts w:cs="Arial"/>
          <w:color w:val="000000" w:themeColor="text1"/>
          <w:lang w:val="es-ES_tradnl"/>
        </w:rPr>
        <w:t xml:space="preserve"> </w:t>
      </w:r>
      <w:r>
        <w:rPr>
          <w:rFonts w:cs="Arial"/>
          <w:color w:val="000000" w:themeColor="text1"/>
          <w:lang w:val="es-ES_tradnl"/>
        </w:rPr>
        <w:t xml:space="preserve">de </w:t>
      </w:r>
      <w:r w:rsidR="009B544A" w:rsidRPr="009B544A">
        <w:rPr>
          <w:rFonts w:cs="Arial"/>
          <w:color w:val="000000" w:themeColor="text1"/>
          <w:lang w:val="es-ES_tradnl"/>
        </w:rPr>
        <w:t xml:space="preserve">proyectos de forma rápida y flexible, permitiendo la </w:t>
      </w:r>
      <w:r w:rsidR="00BB636D">
        <w:rPr>
          <w:rFonts w:cs="Arial"/>
          <w:color w:val="000000" w:themeColor="text1"/>
          <w:lang w:val="es-ES_tradnl"/>
        </w:rPr>
        <w:t xml:space="preserve">adaptación a cambios y mejoras </w:t>
      </w:r>
      <w:r>
        <w:rPr>
          <w:rFonts w:cs="Arial"/>
          <w:color w:val="000000" w:themeColor="text1"/>
          <w:lang w:val="es-ES_tradnl"/>
        </w:rPr>
        <w:t>en</w:t>
      </w:r>
      <w:r w:rsidR="001E015E">
        <w:rPr>
          <w:rFonts w:cs="Arial"/>
          <w:color w:val="000000" w:themeColor="text1"/>
          <w:lang w:val="es-ES_tradnl"/>
        </w:rPr>
        <w:t xml:space="preserve"> cada etapa de la metodología con </w:t>
      </w:r>
      <w:r>
        <w:rPr>
          <w:rFonts w:cs="Arial"/>
          <w:color w:val="000000" w:themeColor="text1"/>
          <w:lang w:val="es-ES_tradnl"/>
        </w:rPr>
        <w:t xml:space="preserve">una </w:t>
      </w:r>
      <w:r w:rsidR="009B544A" w:rsidRPr="009B544A">
        <w:rPr>
          <w:rFonts w:cs="Arial"/>
          <w:color w:val="000000" w:themeColor="text1"/>
          <w:lang w:val="es-ES_tradnl"/>
        </w:rPr>
        <w:t>e</w:t>
      </w:r>
      <w:r>
        <w:rPr>
          <w:rFonts w:cs="Arial"/>
          <w:color w:val="000000" w:themeColor="text1"/>
          <w:lang w:val="es-ES_tradnl"/>
        </w:rPr>
        <w:t>ntrega planificada y continua</w:t>
      </w:r>
      <w:r w:rsidR="009B544A">
        <w:rPr>
          <w:rFonts w:cs="Arial"/>
          <w:color w:val="000000" w:themeColor="text1"/>
          <w:lang w:val="es-ES_tradnl"/>
        </w:rPr>
        <w:t xml:space="preserve"> </w:t>
      </w:r>
      <w:sdt>
        <w:sdtPr>
          <w:rPr>
            <w:rFonts w:cs="Arial"/>
            <w:lang w:val="es-ES_tradnl"/>
          </w:rPr>
          <w:id w:val="-1675095057"/>
          <w:citation/>
        </w:sdtPr>
        <w:sdtContent>
          <w:r w:rsidR="009B544A" w:rsidRPr="009B544A">
            <w:rPr>
              <w:rFonts w:cs="Arial"/>
              <w:lang w:val="es-ES_tradnl"/>
            </w:rPr>
            <w:fldChar w:fldCharType="begin"/>
          </w:r>
          <w:r w:rsidR="009B544A" w:rsidRPr="009B544A">
            <w:rPr>
              <w:rFonts w:cs="Arial"/>
              <w:lang w:val="es-MX"/>
            </w:rPr>
            <w:instrText xml:space="preserve"> CITATION Man17 \l 2058 </w:instrText>
          </w:r>
          <w:r w:rsidR="009B544A" w:rsidRPr="009B544A">
            <w:rPr>
              <w:rFonts w:cs="Arial"/>
              <w:lang w:val="es-ES_tradnl"/>
            </w:rPr>
            <w:fldChar w:fldCharType="separate"/>
          </w:r>
          <w:r w:rsidR="009C7FA6" w:rsidRPr="009C7FA6">
            <w:rPr>
              <w:rFonts w:cs="Arial"/>
              <w:noProof/>
              <w:lang w:val="es-MX"/>
            </w:rPr>
            <w:t>[7]</w:t>
          </w:r>
          <w:r w:rsidR="009B544A" w:rsidRPr="009B544A">
            <w:rPr>
              <w:rFonts w:cs="Arial"/>
              <w:lang w:val="es-ES_tradnl"/>
            </w:rPr>
            <w:fldChar w:fldCharType="end"/>
          </w:r>
        </w:sdtContent>
      </w:sdt>
      <w:r w:rsidR="009B544A">
        <w:rPr>
          <w:rFonts w:cs="Arial"/>
          <w:color w:val="000000" w:themeColor="text1"/>
          <w:lang w:val="es-ES_tradnl"/>
        </w:rPr>
        <w:t>.</w:t>
      </w:r>
    </w:p>
    <w:p w14:paraId="2B8AE9A6" w14:textId="207F31B4" w:rsidR="007428D8" w:rsidRPr="00843473" w:rsidRDefault="00843473" w:rsidP="007428D8">
      <w:pPr>
        <w:spacing w:line="365" w:lineRule="auto"/>
        <w:rPr>
          <w:rFonts w:cs="Arial"/>
          <w:lang w:val="es-ES_tradnl"/>
        </w:rPr>
      </w:pPr>
      <w:r w:rsidRPr="00843473">
        <w:rPr>
          <w:rFonts w:cs="Arial"/>
          <w:lang w:val="es-ES_tradnl"/>
        </w:rPr>
        <w:t xml:space="preserve">La implementación de </w:t>
      </w:r>
      <w:r w:rsidR="00CA1175">
        <w:rPr>
          <w:rFonts w:cs="Arial"/>
          <w:lang w:val="es-ES_tradnl"/>
        </w:rPr>
        <w:t>la</w:t>
      </w:r>
      <w:r w:rsidR="007428D8" w:rsidRPr="00843473">
        <w:rPr>
          <w:rFonts w:cs="Arial"/>
          <w:lang w:val="es-ES_tradnl"/>
        </w:rPr>
        <w:t xml:space="preserve"> metodología ágil </w:t>
      </w:r>
      <w:r w:rsidR="00CA1175">
        <w:rPr>
          <w:rFonts w:cs="Arial"/>
          <w:lang w:val="es-ES_tradnl"/>
        </w:rPr>
        <w:t>para el</w:t>
      </w:r>
      <w:r w:rsidR="007428D8" w:rsidRPr="00843473">
        <w:rPr>
          <w:rFonts w:cs="Arial"/>
          <w:lang w:val="es-ES_tradnl"/>
        </w:rPr>
        <w:t xml:space="preserve"> desarrollo de </w:t>
      </w:r>
      <w:r w:rsidRPr="00843473">
        <w:rPr>
          <w:rFonts w:cs="Arial"/>
          <w:lang w:val="es-ES_tradnl"/>
        </w:rPr>
        <w:t xml:space="preserve">software </w:t>
      </w:r>
      <w:r w:rsidR="00CA1175">
        <w:rPr>
          <w:rFonts w:cs="Arial"/>
          <w:lang w:val="es-ES_tradnl"/>
        </w:rPr>
        <w:t>tiende a ser</w:t>
      </w:r>
      <w:r w:rsidRPr="00843473">
        <w:rPr>
          <w:rFonts w:cs="Arial"/>
          <w:lang w:val="es-ES_tradnl"/>
        </w:rPr>
        <w:t xml:space="preserve"> importante</w:t>
      </w:r>
      <w:r w:rsidR="007428D8" w:rsidRPr="00843473">
        <w:rPr>
          <w:rFonts w:cs="Arial"/>
          <w:lang w:val="es-ES_tradnl"/>
        </w:rPr>
        <w:t xml:space="preserve"> </w:t>
      </w:r>
      <w:r w:rsidR="00CA1175">
        <w:rPr>
          <w:rFonts w:cs="Arial"/>
          <w:lang w:val="es-ES_tradnl"/>
        </w:rPr>
        <w:t>en</w:t>
      </w:r>
      <w:r w:rsidR="001E015E">
        <w:rPr>
          <w:rFonts w:cs="Arial"/>
          <w:lang w:val="es-ES_tradnl"/>
        </w:rPr>
        <w:t xml:space="preserve"> </w:t>
      </w:r>
      <w:r w:rsidR="007428D8" w:rsidRPr="00843473">
        <w:rPr>
          <w:rFonts w:cs="Arial"/>
          <w:lang w:val="es-ES_tradnl"/>
        </w:rPr>
        <w:t xml:space="preserve">proyectos </w:t>
      </w:r>
      <w:r w:rsidR="001E015E">
        <w:rPr>
          <w:rFonts w:cs="Arial"/>
          <w:lang w:val="es-ES_tradnl"/>
        </w:rPr>
        <w:t xml:space="preserve">donde se requieren: </w:t>
      </w:r>
      <w:r w:rsidR="007428D8" w:rsidRPr="00843473">
        <w:rPr>
          <w:rFonts w:cs="Arial"/>
          <w:lang w:val="es-ES_tradnl"/>
        </w:rPr>
        <w:t>resultados de alta calidad en un corto período de tiempo</w:t>
      </w:r>
      <w:r w:rsidR="001E015E">
        <w:rPr>
          <w:rFonts w:cs="Arial"/>
          <w:lang w:val="es-ES_tradnl"/>
        </w:rPr>
        <w:t xml:space="preserve">, </w:t>
      </w:r>
      <w:r w:rsidR="007428D8" w:rsidRPr="00843473">
        <w:rPr>
          <w:rFonts w:cs="Arial"/>
          <w:lang w:val="es-ES_tradnl"/>
        </w:rPr>
        <w:t xml:space="preserve">interacción directa entre </w:t>
      </w:r>
      <w:r w:rsidR="001E015E">
        <w:rPr>
          <w:rFonts w:cs="Arial"/>
          <w:lang w:val="es-ES_tradnl"/>
        </w:rPr>
        <w:t xml:space="preserve">clientes interesados, </w:t>
      </w:r>
      <w:r w:rsidR="007428D8" w:rsidRPr="00843473">
        <w:rPr>
          <w:rFonts w:cs="Arial"/>
          <w:lang w:val="es-ES_tradnl"/>
        </w:rPr>
        <w:t>equipo dedicado al desarrollo</w:t>
      </w:r>
      <w:r w:rsidR="001E015E">
        <w:rPr>
          <w:rFonts w:cs="Arial"/>
          <w:lang w:val="es-ES_tradnl"/>
        </w:rPr>
        <w:t xml:space="preserve">, entre otros. Creando de esta manera </w:t>
      </w:r>
      <w:r w:rsidR="007428D8" w:rsidRPr="00843473">
        <w:rPr>
          <w:rFonts w:cs="Arial"/>
          <w:lang w:val="es-ES_tradnl"/>
        </w:rPr>
        <w:t xml:space="preserve">productos y servicios que </w:t>
      </w:r>
      <w:r w:rsidR="00BE4FCC">
        <w:rPr>
          <w:rFonts w:cs="Arial"/>
          <w:lang w:val="es-ES_tradnl"/>
        </w:rPr>
        <w:t>lleguen a satisfacer y cumplir con las expectativas del usuario final</w:t>
      </w:r>
      <w:r>
        <w:rPr>
          <w:rFonts w:cs="Arial"/>
          <w:lang w:val="es-ES_tradnl"/>
        </w:rPr>
        <w:t xml:space="preserve"> </w:t>
      </w:r>
      <w:sdt>
        <w:sdtPr>
          <w:rPr>
            <w:rFonts w:cs="Arial"/>
            <w:lang w:val="es-ES_tradnl"/>
          </w:rPr>
          <w:id w:val="309296866"/>
          <w:citation/>
        </w:sdtPr>
        <w:sdtContent>
          <w:r>
            <w:rPr>
              <w:rFonts w:cs="Arial"/>
              <w:lang w:val="es-ES_tradnl"/>
            </w:rPr>
            <w:fldChar w:fldCharType="begin"/>
          </w:r>
          <w:r>
            <w:rPr>
              <w:rFonts w:cs="Arial"/>
              <w:lang w:val="es-MX"/>
            </w:rPr>
            <w:instrText xml:space="preserve"> CITATION Jos12 \l 2058 </w:instrText>
          </w:r>
          <w:r>
            <w:rPr>
              <w:rFonts w:cs="Arial"/>
              <w:lang w:val="es-ES_tradnl"/>
            </w:rPr>
            <w:fldChar w:fldCharType="separate"/>
          </w:r>
          <w:r w:rsidR="009C7FA6" w:rsidRPr="009C7FA6">
            <w:rPr>
              <w:rFonts w:cs="Arial"/>
              <w:noProof/>
              <w:lang w:val="es-MX"/>
            </w:rPr>
            <w:t>[8]</w:t>
          </w:r>
          <w:r>
            <w:rPr>
              <w:rFonts w:cs="Arial"/>
              <w:lang w:val="es-ES_tradnl"/>
            </w:rPr>
            <w:fldChar w:fldCharType="end"/>
          </w:r>
        </w:sdtContent>
      </w:sdt>
      <w:r w:rsidR="00802EC4">
        <w:rPr>
          <w:rFonts w:cs="Arial"/>
          <w:lang w:val="es-ES_tradnl"/>
        </w:rPr>
        <w:t>.</w:t>
      </w:r>
    </w:p>
    <w:p w14:paraId="26E7012B" w14:textId="041B0193" w:rsidR="007F77C1" w:rsidRDefault="007F77C1" w:rsidP="007F77C1">
      <w:pPr>
        <w:spacing w:line="365" w:lineRule="auto"/>
        <w:rPr>
          <w:rFonts w:cs="Arial"/>
          <w:color w:val="000000" w:themeColor="text1"/>
          <w:lang w:val="es-ES_tradnl"/>
        </w:rPr>
      </w:pPr>
      <w:r w:rsidRPr="00843473">
        <w:rPr>
          <w:rFonts w:cs="Arial"/>
          <w:color w:val="000000" w:themeColor="text1"/>
          <w:lang w:val="es-ES_tradnl"/>
        </w:rPr>
        <w:t xml:space="preserve">Con el fin de </w:t>
      </w:r>
      <w:r w:rsidR="001C2039">
        <w:rPr>
          <w:rFonts w:cs="Arial"/>
          <w:color w:val="000000" w:themeColor="text1"/>
          <w:lang w:val="es-ES_tradnl"/>
        </w:rPr>
        <w:t>asegurar</w:t>
      </w:r>
      <w:r w:rsidRPr="00843473">
        <w:rPr>
          <w:rFonts w:cs="Arial"/>
          <w:color w:val="000000" w:themeColor="text1"/>
          <w:lang w:val="es-ES_tradnl"/>
        </w:rPr>
        <w:t xml:space="preserve"> la calidad y el éxito de</w:t>
      </w:r>
      <w:r w:rsidR="00CA1175">
        <w:rPr>
          <w:rFonts w:cs="Arial"/>
          <w:color w:val="000000" w:themeColor="text1"/>
          <w:lang w:val="es-ES_tradnl"/>
        </w:rPr>
        <w:t xml:space="preserve"> </w:t>
      </w:r>
      <w:r w:rsidRPr="00843473">
        <w:rPr>
          <w:rFonts w:cs="Arial"/>
          <w:color w:val="000000" w:themeColor="text1"/>
          <w:lang w:val="es-ES_tradnl"/>
        </w:rPr>
        <w:t>l</w:t>
      </w:r>
      <w:r w:rsidR="00CA1175">
        <w:rPr>
          <w:rFonts w:cs="Arial"/>
          <w:color w:val="000000" w:themeColor="text1"/>
          <w:lang w:val="es-ES_tradnl"/>
        </w:rPr>
        <w:t xml:space="preserve">os </w:t>
      </w:r>
      <w:del w:id="358" w:author="Daniel Casagallo" w:date="2020-12-21T18:43:00Z">
        <w:r w:rsidR="00CA1175" w:rsidDel="0096106E">
          <w:rPr>
            <w:rFonts w:cs="Arial"/>
            <w:color w:val="000000" w:themeColor="text1"/>
            <w:lang w:val="es-ES_tradnl"/>
          </w:rPr>
          <w:delText>sistema</w:delText>
        </w:r>
      </w:del>
      <w:ins w:id="359" w:author="Daniel Casagallo" w:date="2020-12-21T18:43:00Z">
        <w:r w:rsidR="0096106E">
          <w:rPr>
            <w:rFonts w:cs="Arial"/>
            <w:color w:val="000000" w:themeColor="text1"/>
            <w:lang w:val="es-ES_tradnl"/>
          </w:rPr>
          <w:t>Sistema</w:t>
        </w:r>
      </w:ins>
      <w:r w:rsidR="00CA1175">
        <w:rPr>
          <w:rFonts w:cs="Arial"/>
          <w:color w:val="000000" w:themeColor="text1"/>
          <w:lang w:val="es-ES_tradnl"/>
        </w:rPr>
        <w:t>s</w:t>
      </w:r>
      <w:r w:rsidRPr="00843473">
        <w:rPr>
          <w:rFonts w:cs="Arial"/>
          <w:color w:val="000000" w:themeColor="text1"/>
          <w:lang w:val="es-ES_tradnl"/>
        </w:rPr>
        <w:t xml:space="preserve"> desarroll</w:t>
      </w:r>
      <w:r w:rsidR="00CA1175">
        <w:rPr>
          <w:rFonts w:cs="Arial"/>
          <w:color w:val="000000" w:themeColor="text1"/>
          <w:lang w:val="es-ES_tradnl"/>
        </w:rPr>
        <w:t>ados</w:t>
      </w:r>
      <w:r w:rsidRPr="00843473">
        <w:rPr>
          <w:rFonts w:cs="Arial"/>
          <w:color w:val="000000" w:themeColor="text1"/>
          <w:lang w:val="es-ES_tradnl"/>
        </w:rPr>
        <w:t xml:space="preserve">, se </w:t>
      </w:r>
      <w:r w:rsidR="00690C61" w:rsidRPr="00843473">
        <w:rPr>
          <w:rFonts w:cs="Arial"/>
          <w:color w:val="000000" w:themeColor="text1"/>
          <w:lang w:val="es-ES_tradnl"/>
        </w:rPr>
        <w:t>ha utilizado</w:t>
      </w:r>
      <w:r w:rsidRPr="00843473">
        <w:rPr>
          <w:rFonts w:cs="Arial"/>
          <w:color w:val="000000" w:themeColor="text1"/>
          <w:lang w:val="es-ES_tradnl"/>
        </w:rPr>
        <w:t xml:space="preserve"> </w:t>
      </w:r>
      <w:r w:rsidR="0069651C" w:rsidRPr="00843473">
        <w:rPr>
          <w:rFonts w:cs="Arial"/>
          <w:i/>
          <w:iCs/>
          <w:color w:val="000000" w:themeColor="text1"/>
          <w:lang w:val="es-ES_tradnl"/>
        </w:rPr>
        <w:t>Scrum</w:t>
      </w:r>
      <w:r w:rsidR="00CA1175">
        <w:rPr>
          <w:rFonts w:cs="Arial"/>
          <w:i/>
          <w:iCs/>
          <w:color w:val="000000" w:themeColor="text1"/>
          <w:lang w:val="es-ES_tradnl"/>
        </w:rPr>
        <w:t>,</w:t>
      </w:r>
      <w:r w:rsidRPr="00843473">
        <w:rPr>
          <w:rFonts w:cs="Arial"/>
          <w:color w:val="000000" w:themeColor="text1"/>
          <w:lang w:val="es-ES_tradnl"/>
        </w:rPr>
        <w:t xml:space="preserve"> ya que es </w:t>
      </w:r>
      <w:r w:rsidR="00CA1175">
        <w:rPr>
          <w:rFonts w:cs="Arial"/>
          <w:color w:val="000000" w:themeColor="text1"/>
          <w:lang w:val="es-ES_tradnl"/>
        </w:rPr>
        <w:t>conveniente</w:t>
      </w:r>
      <w:r w:rsidR="001C2039">
        <w:rPr>
          <w:rFonts w:cs="Arial"/>
          <w:color w:val="000000" w:themeColor="text1"/>
          <w:lang w:val="es-ES_tradnl"/>
        </w:rPr>
        <w:t xml:space="preserve"> a la hora de la recopilación de </w:t>
      </w:r>
      <w:r w:rsidR="00CA1175">
        <w:rPr>
          <w:rFonts w:cs="Arial"/>
          <w:color w:val="000000" w:themeColor="text1"/>
          <w:lang w:val="es-ES_tradnl"/>
        </w:rPr>
        <w:t xml:space="preserve">los </w:t>
      </w:r>
      <w:r w:rsidRPr="00843473">
        <w:rPr>
          <w:rFonts w:cs="Arial"/>
          <w:color w:val="000000" w:themeColor="text1"/>
          <w:lang w:val="es-ES_tradnl"/>
        </w:rPr>
        <w:t>requerimientos</w:t>
      </w:r>
      <w:r w:rsidR="00CA1175">
        <w:rPr>
          <w:rFonts w:cs="Arial"/>
          <w:color w:val="000000" w:themeColor="text1"/>
          <w:lang w:val="es-ES_tradnl"/>
        </w:rPr>
        <w:t>, para después,</w:t>
      </w:r>
      <w:r w:rsidRPr="00843473">
        <w:rPr>
          <w:rFonts w:cs="Arial"/>
          <w:color w:val="000000" w:themeColor="text1"/>
          <w:lang w:val="es-ES_tradnl"/>
        </w:rPr>
        <w:t xml:space="preserve"> en base a </w:t>
      </w:r>
      <w:r w:rsidR="001C2039">
        <w:rPr>
          <w:rFonts w:cs="Arial"/>
          <w:color w:val="000000" w:themeColor="text1"/>
          <w:lang w:val="es-ES_tradnl"/>
        </w:rPr>
        <w:t>esto</w:t>
      </w:r>
      <w:r w:rsidR="001E015E">
        <w:rPr>
          <w:rFonts w:cs="Arial"/>
          <w:color w:val="000000" w:themeColor="text1"/>
          <w:lang w:val="es-ES_tradnl"/>
        </w:rPr>
        <w:t xml:space="preserve"> </w:t>
      </w:r>
      <w:r w:rsidR="001C2039">
        <w:rPr>
          <w:rFonts w:cs="Arial"/>
          <w:color w:val="000000" w:themeColor="text1"/>
          <w:lang w:val="es-ES_tradnl"/>
        </w:rPr>
        <w:t>iniciar con la creación de</w:t>
      </w:r>
      <w:r w:rsidR="001E015E">
        <w:rPr>
          <w:rFonts w:cs="Arial"/>
          <w:color w:val="000000" w:themeColor="text1"/>
          <w:lang w:val="es-ES_tradnl"/>
        </w:rPr>
        <w:t xml:space="preserve"> las </w:t>
      </w:r>
      <w:r w:rsidRPr="00843473">
        <w:rPr>
          <w:rFonts w:cs="Arial"/>
          <w:color w:val="000000" w:themeColor="text1"/>
          <w:lang w:val="es-ES_tradnl"/>
        </w:rPr>
        <w:t xml:space="preserve">Historias de Usuario, </w:t>
      </w:r>
      <w:r w:rsidRPr="00843473">
        <w:rPr>
          <w:rFonts w:cs="Arial"/>
          <w:i/>
          <w:iCs/>
          <w:color w:val="000000" w:themeColor="text1"/>
          <w:lang w:val="es-ES_tradnl"/>
        </w:rPr>
        <w:t>Product Backlog</w:t>
      </w:r>
      <w:r w:rsidR="001E015E">
        <w:rPr>
          <w:rFonts w:cs="Arial"/>
          <w:color w:val="000000" w:themeColor="text1"/>
          <w:lang w:val="es-ES_tradnl"/>
        </w:rPr>
        <w:t xml:space="preserve"> y </w:t>
      </w:r>
      <w:r w:rsidRPr="00843473">
        <w:rPr>
          <w:rFonts w:cs="Arial"/>
          <w:i/>
          <w:iCs/>
          <w:color w:val="000000" w:themeColor="text1"/>
          <w:lang w:val="es-ES_tradnl"/>
        </w:rPr>
        <w:t>Sprint Backlog</w:t>
      </w:r>
      <w:r w:rsidR="001E015E">
        <w:rPr>
          <w:rFonts w:cs="Arial"/>
          <w:color w:val="000000" w:themeColor="text1"/>
          <w:lang w:val="es-ES_tradnl"/>
        </w:rPr>
        <w:t xml:space="preserve">. Logrando </w:t>
      </w:r>
      <w:r w:rsidR="001C2039">
        <w:rPr>
          <w:rFonts w:cs="Arial"/>
          <w:color w:val="000000" w:themeColor="text1"/>
          <w:lang w:val="es-ES_tradnl"/>
        </w:rPr>
        <w:t>entregar avances significativos y</w:t>
      </w:r>
      <w:r w:rsidRPr="00843473">
        <w:rPr>
          <w:rFonts w:cs="Arial"/>
          <w:color w:val="000000" w:themeColor="text1"/>
          <w:lang w:val="es-ES_tradnl"/>
        </w:rPr>
        <w:t xml:space="preserve"> </w:t>
      </w:r>
      <w:r w:rsidR="001C2039">
        <w:rPr>
          <w:rFonts w:cs="Arial"/>
          <w:color w:val="000000" w:themeColor="text1"/>
          <w:lang w:val="es-ES_tradnl"/>
        </w:rPr>
        <w:t>óptimos</w:t>
      </w:r>
      <w:r w:rsidRPr="00843473">
        <w:rPr>
          <w:rFonts w:cs="Arial"/>
          <w:color w:val="000000" w:themeColor="text1"/>
          <w:lang w:val="es-ES_tradnl"/>
        </w:rPr>
        <w:t xml:space="preserve"> al final de cada </w:t>
      </w:r>
      <w:r w:rsidRPr="00843473">
        <w:rPr>
          <w:rFonts w:cs="Arial"/>
          <w:i/>
          <w:iCs/>
          <w:color w:val="000000" w:themeColor="text1"/>
          <w:lang w:val="es-ES_tradnl"/>
        </w:rPr>
        <w:t>Sprint</w:t>
      </w:r>
      <w:r w:rsidR="001E015E">
        <w:rPr>
          <w:rFonts w:cs="Arial"/>
          <w:color w:val="000000" w:themeColor="text1"/>
          <w:lang w:val="es-ES_tradnl"/>
        </w:rPr>
        <w:t xml:space="preserve"> planificado</w:t>
      </w:r>
      <w:r w:rsidRPr="00843473">
        <w:rPr>
          <w:rFonts w:cs="Arial"/>
          <w:color w:val="000000" w:themeColor="text1"/>
          <w:lang w:val="es-ES_tradnl"/>
        </w:rPr>
        <w:t>.</w:t>
      </w:r>
    </w:p>
    <w:p w14:paraId="6792173A" w14:textId="459A463E" w:rsidR="00782E0E" w:rsidRDefault="00782E0E" w:rsidP="00782E0E">
      <w:pPr>
        <w:pStyle w:val="Ttulo2"/>
      </w:pPr>
      <w:bookmarkStart w:id="360" w:name="_Toc58342051"/>
      <w:bookmarkStart w:id="361" w:name="_Toc55490653"/>
      <w:bookmarkStart w:id="362" w:name="_Toc44005520"/>
      <w:r w:rsidRPr="007F77C1">
        <w:t>Metodología de Desarrollo</w:t>
      </w:r>
      <w:bookmarkEnd w:id="360"/>
      <w:r w:rsidRPr="007F77C1">
        <w:t xml:space="preserve"> </w:t>
      </w:r>
    </w:p>
    <w:p w14:paraId="4A858014" w14:textId="28A3A2DC" w:rsidR="007F77C1" w:rsidRPr="007F77C1" w:rsidRDefault="007F77C1" w:rsidP="007F77C1">
      <w:r w:rsidRPr="007F77C1">
        <w:t xml:space="preserve">El </w:t>
      </w:r>
      <w:r w:rsidR="001E015E">
        <w:t xml:space="preserve">presente </w:t>
      </w:r>
      <w:r w:rsidRPr="007F77C1">
        <w:t xml:space="preserve">proyecto se </w:t>
      </w:r>
      <w:r w:rsidR="001E015E">
        <w:t xml:space="preserve">encuentra </w:t>
      </w:r>
      <w:r w:rsidRPr="007F77C1">
        <w:t xml:space="preserve">desarrolla </w:t>
      </w:r>
      <w:r w:rsidR="001E015E">
        <w:t xml:space="preserve">bajo </w:t>
      </w:r>
      <w:r w:rsidR="0069651C">
        <w:t xml:space="preserve">la metodología </w:t>
      </w:r>
      <w:r w:rsidRPr="007F77C1">
        <w:t xml:space="preserve">ágil </w:t>
      </w:r>
      <w:r w:rsidR="0069651C" w:rsidRPr="0069651C">
        <w:rPr>
          <w:i/>
          <w:iCs/>
        </w:rPr>
        <w:t>Scrum</w:t>
      </w:r>
      <w:r w:rsidRPr="007F77C1">
        <w:t xml:space="preserve">, </w:t>
      </w:r>
      <w:r w:rsidR="001E015E">
        <w:t>ya que permite una comunicación directa</w:t>
      </w:r>
      <w:r w:rsidRPr="007F77C1">
        <w:t xml:space="preserve"> con </w:t>
      </w:r>
      <w:r w:rsidR="001C2039">
        <w:t>el</w:t>
      </w:r>
      <w:r w:rsidRPr="007F77C1">
        <w:t xml:space="preserve"> cliente y </w:t>
      </w:r>
      <w:r w:rsidR="001C2039">
        <w:t>el</w:t>
      </w:r>
      <w:r w:rsidRPr="007F77C1">
        <w:t xml:space="preserve"> </w:t>
      </w:r>
      <w:r w:rsidR="001C2039">
        <w:t>grupo de desarrollo</w:t>
      </w:r>
      <w:r>
        <w:t xml:space="preserve"> a</w:t>
      </w:r>
      <w:r w:rsidR="006C533D">
        <w:t xml:space="preserve"> través de reuniones continuas. Logrando de esta manera obtener </w:t>
      </w:r>
      <w:r w:rsidRPr="007F77C1">
        <w:t>los requisitos y limitaciones fu</w:t>
      </w:r>
      <w:r w:rsidR="006C533D">
        <w:t xml:space="preserve">ncionales para el </w:t>
      </w:r>
      <w:r w:rsidRPr="007F77C1">
        <w:t>proyecto, asegurando así la calid</w:t>
      </w:r>
      <w:r w:rsidR="006C533D">
        <w:t xml:space="preserve">ad del producto y ofreciendo </w:t>
      </w:r>
      <w:r w:rsidRPr="007F77C1">
        <w:t>resultados significativos para los usuarios finales</w:t>
      </w:r>
      <w:r w:rsidR="00690C61">
        <w:t xml:space="preserve"> </w:t>
      </w:r>
      <w:sdt>
        <w:sdtPr>
          <w:id w:val="-1038355429"/>
          <w:citation/>
        </w:sdtPr>
        <w:sdtContent>
          <w:r w:rsidR="008C644E">
            <w:fldChar w:fldCharType="begin"/>
          </w:r>
          <w:r w:rsidR="008C644E">
            <w:rPr>
              <w:lang w:val="es-MX"/>
            </w:rPr>
            <w:instrText xml:space="preserve"> CITATION Ama15 \l 2058 </w:instrText>
          </w:r>
          <w:r w:rsidR="008C644E">
            <w:fldChar w:fldCharType="separate"/>
          </w:r>
          <w:r w:rsidR="009C7FA6" w:rsidRPr="009C7FA6">
            <w:rPr>
              <w:noProof/>
              <w:lang w:val="es-MX"/>
            </w:rPr>
            <w:t>[9]</w:t>
          </w:r>
          <w:r w:rsidR="008C644E">
            <w:fldChar w:fldCharType="end"/>
          </w:r>
        </w:sdtContent>
      </w:sdt>
      <w:r w:rsidR="00690C61">
        <w:t>.</w:t>
      </w:r>
    </w:p>
    <w:p w14:paraId="28AEDDC3" w14:textId="27A4AA02" w:rsidR="00782E0E" w:rsidRDefault="00782E0E" w:rsidP="003F2AF1">
      <w:pPr>
        <w:pStyle w:val="Ttulo3"/>
      </w:pPr>
      <w:bookmarkStart w:id="363" w:name="_Toc58342052"/>
      <w:r w:rsidRPr="007F77C1">
        <w:t>Roles</w:t>
      </w:r>
      <w:bookmarkEnd w:id="361"/>
      <w:bookmarkEnd w:id="363"/>
    </w:p>
    <w:p w14:paraId="6DBF1CE4" w14:textId="15E9CA85" w:rsidR="006C533D" w:rsidRDefault="008C644E" w:rsidP="00A65A8F">
      <w:r w:rsidRPr="008C644E">
        <w:rPr>
          <w:i/>
          <w:iCs/>
        </w:rPr>
        <w:t>Scrum</w:t>
      </w:r>
      <w:r w:rsidRPr="008C644E">
        <w:t xml:space="preserve"> define a </w:t>
      </w:r>
      <w:r w:rsidR="00A65A8F" w:rsidRPr="008C644E">
        <w:t xml:space="preserve">los roles </w:t>
      </w:r>
      <w:r w:rsidRPr="008C644E">
        <w:t xml:space="preserve">como </w:t>
      </w:r>
      <w:r w:rsidR="006C533D">
        <w:t xml:space="preserve">una </w:t>
      </w:r>
      <w:r w:rsidRPr="008C644E">
        <w:t>parte</w:t>
      </w:r>
      <w:r w:rsidR="00A65A8F" w:rsidRPr="008C644E">
        <w:t xml:space="preserve"> esencial</w:t>
      </w:r>
      <w:r w:rsidR="006C533D">
        <w:t xml:space="preserve"> para el éxito del proyecto, destacando que los mismos deben ser </w:t>
      </w:r>
      <w:r w:rsidR="006C533D" w:rsidRPr="006C533D">
        <w:t>auto organizados y multifuncionales</w:t>
      </w:r>
      <w:r w:rsidR="006C533D">
        <w:t xml:space="preserve"> </w:t>
      </w:r>
      <w:sdt>
        <w:sdtPr>
          <w:id w:val="374671430"/>
          <w:citation/>
        </w:sdtPr>
        <w:sdtContent>
          <w:r>
            <w:fldChar w:fldCharType="begin"/>
          </w:r>
          <w:r>
            <w:rPr>
              <w:lang w:val="es-MX"/>
            </w:rPr>
            <w:instrText xml:space="preserve"> CITATION Pas \l 2058 </w:instrText>
          </w:r>
          <w:r>
            <w:fldChar w:fldCharType="separate"/>
          </w:r>
          <w:r w:rsidR="009C7FA6" w:rsidRPr="009C7FA6">
            <w:rPr>
              <w:noProof/>
              <w:lang w:val="es-MX"/>
            </w:rPr>
            <w:t>[10]</w:t>
          </w:r>
          <w:r>
            <w:fldChar w:fldCharType="end"/>
          </w:r>
        </w:sdtContent>
      </w:sdt>
      <w:r w:rsidR="00A65A8F" w:rsidRPr="00A65A8F">
        <w:t xml:space="preserve">. </w:t>
      </w:r>
      <w:r w:rsidR="006C533D">
        <w:rPr>
          <w:rFonts w:cs="Arial"/>
          <w:lang w:val="es-ES_tradnl"/>
        </w:rPr>
        <w:t xml:space="preserve">Es por ello </w:t>
      </w:r>
      <w:proofErr w:type="gramStart"/>
      <w:r w:rsidR="006C533D">
        <w:rPr>
          <w:rFonts w:cs="Arial"/>
          <w:lang w:val="es-ES_tradnl"/>
        </w:rPr>
        <w:t>que</w:t>
      </w:r>
      <w:proofErr w:type="gramEnd"/>
      <w:r w:rsidR="006C533D">
        <w:rPr>
          <w:rFonts w:cs="Arial"/>
          <w:lang w:val="es-ES_tradnl"/>
        </w:rPr>
        <w:t xml:space="preserve">, </w:t>
      </w:r>
      <w:r w:rsidR="006C533D" w:rsidRPr="008F017A">
        <w:rPr>
          <w:rFonts w:cs="Arial"/>
          <w:lang w:val="es-ES_tradnl"/>
        </w:rPr>
        <w:t>aplicando la</w:t>
      </w:r>
      <w:r w:rsidR="006C533D">
        <w:rPr>
          <w:rFonts w:cs="Arial"/>
          <w:i/>
          <w:lang w:val="es-ES_tradnl"/>
        </w:rPr>
        <w:t xml:space="preserve"> </w:t>
      </w:r>
      <w:r w:rsidR="006C533D" w:rsidRPr="006C533D">
        <w:rPr>
          <w:rFonts w:cs="Arial"/>
          <w:lang w:val="es-ES_tradnl"/>
        </w:rPr>
        <w:t>metodología</w:t>
      </w:r>
      <w:r w:rsidR="006C533D">
        <w:rPr>
          <w:rFonts w:cs="Arial"/>
          <w:i/>
          <w:lang w:val="es-ES_tradnl"/>
        </w:rPr>
        <w:t xml:space="preserve"> </w:t>
      </w:r>
      <w:r w:rsidR="006C533D" w:rsidRPr="005F57D1">
        <w:rPr>
          <w:rFonts w:cs="Arial"/>
          <w:lang w:val="es-ES_tradnl"/>
        </w:rPr>
        <w:t xml:space="preserve">se </w:t>
      </w:r>
      <w:r w:rsidR="006C533D">
        <w:rPr>
          <w:rFonts w:cs="Arial"/>
          <w:lang w:val="es-ES_tradnl"/>
        </w:rPr>
        <w:t xml:space="preserve">han definido </w:t>
      </w:r>
      <w:r w:rsidR="006C533D" w:rsidRPr="005F57D1">
        <w:rPr>
          <w:rFonts w:cs="Arial"/>
          <w:lang w:val="es-ES_tradnl"/>
        </w:rPr>
        <w:t>los siguientes roles para el proyecto</w:t>
      </w:r>
      <w:r w:rsidR="006C533D">
        <w:rPr>
          <w:rFonts w:cs="Arial"/>
          <w:lang w:val="es-ES_tradnl"/>
        </w:rPr>
        <w:t xml:space="preserve"> </w:t>
      </w:r>
      <w:r w:rsidR="006C533D" w:rsidRPr="005F57D1">
        <w:rPr>
          <w:rFonts w:cs="Arial"/>
          <w:lang w:val="es-ES_tradnl"/>
        </w:rPr>
        <w:t>integrador</w:t>
      </w:r>
      <w:r w:rsidR="00BE5F34">
        <w:rPr>
          <w:rFonts w:cs="Arial"/>
          <w:lang w:val="es-ES_tradnl"/>
        </w:rPr>
        <w:t>.</w:t>
      </w:r>
    </w:p>
    <w:p w14:paraId="67D35C83" w14:textId="3D622558" w:rsidR="00A65A8F" w:rsidRDefault="00A65A8F" w:rsidP="00A65A8F">
      <w:pPr>
        <w:rPr>
          <w:b/>
          <w:bCs/>
        </w:rPr>
      </w:pPr>
      <w:r w:rsidRPr="00A65A8F">
        <w:rPr>
          <w:b/>
          <w:bCs/>
        </w:rPr>
        <w:t>Propietario del Producto (</w:t>
      </w:r>
      <w:r w:rsidRPr="006C533D">
        <w:rPr>
          <w:b/>
          <w:bCs/>
          <w:i/>
        </w:rPr>
        <w:t>Product Owner</w:t>
      </w:r>
      <w:r w:rsidRPr="00A65A8F">
        <w:rPr>
          <w:b/>
          <w:bCs/>
        </w:rPr>
        <w:t>)</w:t>
      </w:r>
    </w:p>
    <w:p w14:paraId="3341F6F9" w14:textId="545142C6" w:rsidR="008F017A" w:rsidRDefault="00920F4C" w:rsidP="00A65A8F">
      <w:r>
        <w:t xml:space="preserve">Es el </w:t>
      </w:r>
      <w:r w:rsidR="001C2039">
        <w:t>propietario</w:t>
      </w:r>
      <w:r>
        <w:t xml:space="preserve"> del </w:t>
      </w:r>
      <w:r w:rsidR="001C2039">
        <w:t>software</w:t>
      </w:r>
      <w:r>
        <w:t xml:space="preserve">, </w:t>
      </w:r>
      <w:r w:rsidR="001C2039">
        <w:t>el cual tiene como responsabilidad</w:t>
      </w:r>
      <w:r w:rsidR="00CB7B76">
        <w:t xml:space="preserve"> incrementar</w:t>
      </w:r>
      <w:r w:rsidR="008F017A" w:rsidRPr="008F017A">
        <w:t xml:space="preserve"> </w:t>
      </w:r>
      <w:r w:rsidR="008F017A">
        <w:t xml:space="preserve">en todo momento </w:t>
      </w:r>
      <w:r w:rsidR="008F017A" w:rsidRPr="008F017A">
        <w:t>el valor del producto</w:t>
      </w:r>
      <w:r w:rsidR="008F017A">
        <w:t xml:space="preserve"> </w:t>
      </w:r>
      <w:r w:rsidR="00A35CC3">
        <w:rPr>
          <w:rFonts w:eastAsia="Times New Roman" w:cs="Arial"/>
          <w:szCs w:val="18"/>
          <w:lang w:eastAsia="pt-BR"/>
        </w:rPr>
        <w:t>y mantener</w:t>
      </w:r>
      <w:r w:rsidR="00A35CC3" w:rsidRPr="001A4F78">
        <w:rPr>
          <w:rFonts w:eastAsia="Times New Roman" w:cs="Arial"/>
          <w:szCs w:val="18"/>
          <w:lang w:eastAsia="pt-BR"/>
        </w:rPr>
        <w:t xml:space="preserve"> el control de </w:t>
      </w:r>
      <w:r w:rsidR="00A35CC3">
        <w:rPr>
          <w:rFonts w:eastAsia="Times New Roman" w:cs="Arial"/>
          <w:szCs w:val="18"/>
          <w:lang w:eastAsia="pt-BR"/>
        </w:rPr>
        <w:t xml:space="preserve">todos </w:t>
      </w:r>
      <w:r w:rsidR="00A35CC3" w:rsidRPr="001A4F78">
        <w:rPr>
          <w:rFonts w:eastAsia="Times New Roman" w:cs="Arial"/>
          <w:szCs w:val="18"/>
          <w:lang w:eastAsia="pt-BR"/>
        </w:rPr>
        <w:t>los entregables</w:t>
      </w:r>
      <w:r w:rsidR="00A35CC3">
        <w:rPr>
          <w:rFonts w:eastAsia="Times New Roman" w:cs="Arial"/>
          <w:szCs w:val="18"/>
          <w:lang w:eastAsia="pt-BR"/>
        </w:rPr>
        <w:t xml:space="preserve"> </w:t>
      </w:r>
      <w:sdt>
        <w:sdtPr>
          <w:id w:val="-1657757398"/>
          <w:citation/>
        </w:sdtPr>
        <w:sdtContent>
          <w:r>
            <w:fldChar w:fldCharType="begin"/>
          </w:r>
          <w:r>
            <w:rPr>
              <w:lang w:val="es-MX"/>
            </w:rPr>
            <w:instrText xml:space="preserve"> CITATION Ari188 \l 2058 </w:instrText>
          </w:r>
          <w:r>
            <w:fldChar w:fldCharType="separate"/>
          </w:r>
          <w:r w:rsidR="009C7FA6" w:rsidRPr="009C7FA6">
            <w:rPr>
              <w:noProof/>
              <w:lang w:val="es-MX"/>
            </w:rPr>
            <w:t>[11]</w:t>
          </w:r>
          <w:r>
            <w:fldChar w:fldCharType="end"/>
          </w:r>
        </w:sdtContent>
      </w:sdt>
      <w:r>
        <w:t xml:space="preserve">. </w:t>
      </w:r>
      <w:r w:rsidR="00A35CC3">
        <w:t xml:space="preserve">Por tal motivo, </w:t>
      </w:r>
      <w:r w:rsidR="008F017A">
        <w:t>es</w:t>
      </w:r>
      <w:r w:rsidR="00BE5F34">
        <w:t xml:space="preserve">te rol está representado por el Jefe de Laboratorio de TIC </w:t>
      </w:r>
      <w:r w:rsidR="00A35CC3">
        <w:t xml:space="preserve">de la ESFOT, quien es </w:t>
      </w:r>
      <w:r w:rsidR="00BE5F34">
        <w:t>el</w:t>
      </w:r>
      <w:r w:rsidR="00A35CC3">
        <w:t xml:space="preserve"> </w:t>
      </w:r>
      <w:r w:rsidR="00A65A8F">
        <w:t>responsable</w:t>
      </w:r>
      <w:r w:rsidR="008F017A">
        <w:t xml:space="preserve"> </w:t>
      </w:r>
      <w:r w:rsidR="00A65A8F">
        <w:t>de brindar</w:t>
      </w:r>
      <w:r>
        <w:t xml:space="preserve"> </w:t>
      </w:r>
      <w:r w:rsidR="008F017A">
        <w:t xml:space="preserve">toda la </w:t>
      </w:r>
      <w:r>
        <w:t xml:space="preserve">información </w:t>
      </w:r>
      <w:r w:rsidR="008F017A">
        <w:t xml:space="preserve">sobre el proceso de publicación de una noticia </w:t>
      </w:r>
      <w:r w:rsidR="00A35CC3">
        <w:t>o evento. L</w:t>
      </w:r>
      <w:r w:rsidR="008F017A">
        <w:t xml:space="preserve">ogrando de esta manera </w:t>
      </w:r>
      <w:r w:rsidR="00A35CC3">
        <w:t xml:space="preserve">cumplir con la fase de planificación </w:t>
      </w:r>
      <w:r w:rsidR="00A35CC3">
        <w:lastRenderedPageBreak/>
        <w:t xml:space="preserve">de </w:t>
      </w:r>
      <w:r w:rsidR="00A35CC3" w:rsidRPr="00A35CC3">
        <w:rPr>
          <w:i/>
        </w:rPr>
        <w:t>Scrum</w:t>
      </w:r>
      <w:r w:rsidR="00A35CC3">
        <w:t xml:space="preserve"> y determinar adecuadamente todas las funcionalidades y perfiles que van a interactuar en el </w:t>
      </w:r>
      <w:del w:id="364" w:author="Daniel Casagallo" w:date="2020-12-21T18:43:00Z">
        <w:r w:rsidR="00A35CC3" w:rsidDel="0096106E">
          <w:delText>Sistema</w:delText>
        </w:r>
      </w:del>
      <w:ins w:id="365" w:author="Daniel Casagallo" w:date="2020-12-21T18:43:00Z">
        <w:r w:rsidR="0096106E">
          <w:t>Sistema</w:t>
        </w:r>
      </w:ins>
      <w:r w:rsidR="00A35CC3">
        <w:t xml:space="preserve"> </w:t>
      </w:r>
      <w:del w:id="366" w:author="Daniel Casagallo" w:date="2020-12-21T18:44:00Z">
        <w:r w:rsidR="00A35CC3" w:rsidDel="0096106E">
          <w:delText>Web</w:delText>
        </w:r>
      </w:del>
      <w:ins w:id="367" w:author="Daniel Casagallo" w:date="2020-12-21T18:44:00Z">
        <w:r w:rsidR="0096106E">
          <w:t>Web</w:t>
        </w:r>
      </w:ins>
      <w:r w:rsidR="00A35CC3">
        <w:t xml:space="preserve"> y </w:t>
      </w:r>
      <w:del w:id="368" w:author="Daniel Casagallo" w:date="2020-12-21T18:44:00Z">
        <w:r w:rsidR="00A35CC3" w:rsidDel="0096106E">
          <w:delText>Aplicación</w:delText>
        </w:r>
      </w:del>
      <w:ins w:id="369" w:author="Daniel Casagallo" w:date="2020-12-21T18:44:00Z">
        <w:r w:rsidR="0096106E">
          <w:t>Aplicación</w:t>
        </w:r>
      </w:ins>
      <w:r w:rsidR="00A35CC3">
        <w:t xml:space="preserve"> </w:t>
      </w:r>
      <w:del w:id="370" w:author="Daniel Casagallo" w:date="2020-12-21T18:45:00Z">
        <w:r w:rsidR="00A35CC3" w:rsidDel="0096106E">
          <w:delText>Móvil</w:delText>
        </w:r>
      </w:del>
      <w:ins w:id="371" w:author="Daniel Casagallo" w:date="2020-12-21T18:45:00Z">
        <w:r w:rsidR="0096106E">
          <w:t>Móvil</w:t>
        </w:r>
      </w:ins>
      <w:r w:rsidR="00A35CC3">
        <w:t xml:space="preserve"> </w:t>
      </w:r>
    </w:p>
    <w:p w14:paraId="7CCBCFF7" w14:textId="7AEC8163" w:rsidR="00A65A8F" w:rsidRPr="00A625D6" w:rsidRDefault="00A65A8F" w:rsidP="00A65A8F">
      <w:pPr>
        <w:rPr>
          <w:b/>
          <w:bCs/>
          <w:i/>
        </w:rPr>
      </w:pPr>
      <w:r w:rsidRPr="00A625D6">
        <w:rPr>
          <w:b/>
          <w:bCs/>
          <w:i/>
        </w:rPr>
        <w:t xml:space="preserve">Scrum </w:t>
      </w:r>
      <w:proofErr w:type="gramStart"/>
      <w:r w:rsidRPr="00A625D6">
        <w:rPr>
          <w:b/>
          <w:bCs/>
          <w:i/>
        </w:rPr>
        <w:t>Master</w:t>
      </w:r>
      <w:proofErr w:type="gramEnd"/>
    </w:p>
    <w:p w14:paraId="31F62EEB" w14:textId="4E4438BA" w:rsidR="00A65A8F" w:rsidRDefault="000D6DCD" w:rsidP="00A65A8F">
      <w:r>
        <w:t>Es aquel que lidera el proyecto</w:t>
      </w:r>
      <w:r w:rsidR="00A625D6">
        <w:t xml:space="preserve">, </w:t>
      </w:r>
      <w:r w:rsidR="00A625D6" w:rsidRPr="008F017A">
        <w:t>responsable de</w:t>
      </w:r>
      <w:r>
        <w:t xml:space="preserve"> guiar </w:t>
      </w:r>
      <w:r w:rsidR="00FC4EC6">
        <w:t xml:space="preserve">y desempeñar el cumplimiento de la metodología </w:t>
      </w:r>
      <w:r w:rsidR="00FC4EC6" w:rsidRPr="00FC4EC6">
        <w:rPr>
          <w:i/>
          <w:iCs/>
        </w:rPr>
        <w:t>Scrum</w:t>
      </w:r>
      <w:r w:rsidR="00002EB5">
        <w:rPr>
          <w:i/>
          <w:iCs/>
        </w:rPr>
        <w:t xml:space="preserve"> </w:t>
      </w:r>
      <w:sdt>
        <w:sdtPr>
          <w:rPr>
            <w:i/>
            <w:iCs/>
          </w:rPr>
          <w:id w:val="1931162974"/>
          <w:citation/>
        </w:sdtPr>
        <w:sdtContent>
          <w:r w:rsidR="00002EB5">
            <w:rPr>
              <w:i/>
              <w:iCs/>
            </w:rPr>
            <w:fldChar w:fldCharType="begin"/>
          </w:r>
          <w:r w:rsidR="00002EB5">
            <w:rPr>
              <w:lang w:val="es-MX"/>
            </w:rPr>
            <w:instrText xml:space="preserve"> CITATION Her15 \l 2058 </w:instrText>
          </w:r>
          <w:r w:rsidR="00002EB5">
            <w:rPr>
              <w:i/>
              <w:iCs/>
            </w:rPr>
            <w:fldChar w:fldCharType="separate"/>
          </w:r>
          <w:r w:rsidR="009C7FA6" w:rsidRPr="009C7FA6">
            <w:rPr>
              <w:noProof/>
              <w:lang w:val="es-MX"/>
            </w:rPr>
            <w:t>[12]</w:t>
          </w:r>
          <w:r w:rsidR="00002EB5">
            <w:rPr>
              <w:i/>
              <w:iCs/>
            </w:rPr>
            <w:fldChar w:fldCharType="end"/>
          </w:r>
        </w:sdtContent>
      </w:sdt>
      <w:r w:rsidR="00FC4EC6" w:rsidRPr="00690C61">
        <w:rPr>
          <w:iCs/>
        </w:rPr>
        <w:t>.</w:t>
      </w:r>
      <w:r w:rsidR="00FC4EC6">
        <w:t xml:space="preserve"> </w:t>
      </w:r>
      <w:r w:rsidR="00A625D6">
        <w:t>En este sentido este rol es</w:t>
      </w:r>
      <w:r w:rsidR="00CA1175">
        <w:t xml:space="preserve">tá dado </w:t>
      </w:r>
      <w:r w:rsidR="00A625D6">
        <w:t>por el director</w:t>
      </w:r>
      <w:r w:rsidR="00CA1175">
        <w:t xml:space="preserve"> del</w:t>
      </w:r>
      <w:r w:rsidR="00A625D6">
        <w:t xml:space="preserve"> proyecto, encargado de </w:t>
      </w:r>
      <w:r w:rsidR="0013109B">
        <w:t>la supervisión d</w:t>
      </w:r>
      <w:r w:rsidR="00A625D6">
        <w:t xml:space="preserve">el equipo de desarrollo implemente adecuadamente en el proyecto cada una de las fases de la metodología </w:t>
      </w:r>
      <w:sdt>
        <w:sdtPr>
          <w:rPr>
            <w:rFonts w:cs="Arial"/>
            <w:lang w:val="es-ES_tradnl"/>
          </w:rPr>
          <w:id w:val="63774635"/>
          <w:citation/>
        </w:sdtPr>
        <w:sdtContent>
          <w:r w:rsidR="008F0F15">
            <w:rPr>
              <w:rFonts w:cs="Arial"/>
              <w:lang w:val="es-ES_tradnl"/>
            </w:rPr>
            <w:fldChar w:fldCharType="begin"/>
          </w:r>
          <w:r w:rsidR="008F0F15">
            <w:rPr>
              <w:rFonts w:cs="Arial"/>
              <w:lang w:val="es-MX"/>
            </w:rPr>
            <w:instrText xml:space="preserve"> CITATION MBa14 \l 2058 </w:instrText>
          </w:r>
          <w:r w:rsidR="008F0F15">
            <w:rPr>
              <w:rFonts w:cs="Arial"/>
              <w:lang w:val="es-ES_tradnl"/>
            </w:rPr>
            <w:fldChar w:fldCharType="separate"/>
          </w:r>
          <w:r w:rsidR="009C7FA6" w:rsidRPr="009C7FA6">
            <w:rPr>
              <w:rFonts w:cs="Arial"/>
              <w:noProof/>
              <w:lang w:val="es-MX"/>
            </w:rPr>
            <w:t>[13]</w:t>
          </w:r>
          <w:r w:rsidR="008F0F15">
            <w:rPr>
              <w:rFonts w:cs="Arial"/>
              <w:lang w:val="es-ES_tradnl"/>
            </w:rPr>
            <w:fldChar w:fldCharType="end"/>
          </w:r>
        </w:sdtContent>
      </w:sdt>
      <w:r w:rsidR="00A625D6">
        <w:rPr>
          <w:rFonts w:cs="Arial"/>
          <w:lang w:val="es-ES_tradnl"/>
        </w:rPr>
        <w:t>.</w:t>
      </w:r>
    </w:p>
    <w:p w14:paraId="4C72AE55" w14:textId="77777777" w:rsidR="00A65A8F" w:rsidRPr="00A65A8F" w:rsidRDefault="00A65A8F" w:rsidP="00A65A8F">
      <w:pPr>
        <w:rPr>
          <w:b/>
          <w:bCs/>
        </w:rPr>
      </w:pPr>
      <w:r w:rsidRPr="00A65A8F">
        <w:rPr>
          <w:b/>
          <w:bCs/>
        </w:rPr>
        <w:t>Equipo de desarrollo (</w:t>
      </w:r>
      <w:proofErr w:type="spellStart"/>
      <w:r w:rsidRPr="00A625D6">
        <w:rPr>
          <w:b/>
          <w:bCs/>
          <w:i/>
        </w:rPr>
        <w:t>Development</w:t>
      </w:r>
      <w:proofErr w:type="spellEnd"/>
      <w:r w:rsidRPr="00A625D6">
        <w:rPr>
          <w:b/>
          <w:bCs/>
          <w:i/>
        </w:rPr>
        <w:t xml:space="preserve"> </w:t>
      </w:r>
      <w:proofErr w:type="spellStart"/>
      <w:r w:rsidRPr="00A625D6">
        <w:rPr>
          <w:b/>
          <w:bCs/>
          <w:i/>
        </w:rPr>
        <w:t>Team</w:t>
      </w:r>
      <w:proofErr w:type="spellEnd"/>
      <w:r w:rsidRPr="00A65A8F">
        <w:rPr>
          <w:b/>
          <w:bCs/>
        </w:rPr>
        <w:t>)</w:t>
      </w:r>
    </w:p>
    <w:p w14:paraId="51C6B02D" w14:textId="52CDC848" w:rsidR="009D2A0E" w:rsidRDefault="009D2A0E" w:rsidP="00A65A8F">
      <w:pPr>
        <w:rPr>
          <w:rFonts w:cs="Arial"/>
          <w:lang w:val="es-ES_tradnl"/>
        </w:rPr>
      </w:pPr>
      <w:r>
        <w:t>C</w:t>
      </w:r>
      <w:r w:rsidRPr="009D2A0E">
        <w:t>onsiste en un conjunto de profesionales</w:t>
      </w:r>
      <w:r>
        <w:t xml:space="preserve"> con una serie de habilidades técnicas para transformar los requerimientos del cliente en un producto totalmente funcional</w:t>
      </w:r>
      <w:r w:rsidR="00A65A8F">
        <w:t xml:space="preserve"> </w:t>
      </w:r>
      <w:sdt>
        <w:sdtPr>
          <w:rPr>
            <w:rFonts w:cs="Arial"/>
            <w:lang w:val="es-ES_tradnl"/>
          </w:rPr>
          <w:id w:val="-496959243"/>
          <w:citation/>
        </w:sdtPr>
        <w:sdtContent>
          <w:r w:rsidR="00A65A8F">
            <w:rPr>
              <w:rFonts w:cs="Arial"/>
              <w:lang w:val="es-ES_tradnl"/>
            </w:rPr>
            <w:fldChar w:fldCharType="begin"/>
          </w:r>
          <w:r w:rsidR="00A65A8F">
            <w:rPr>
              <w:rFonts w:cs="Arial"/>
              <w:lang w:val="es-MX"/>
            </w:rPr>
            <w:instrText xml:space="preserve"> CITATION MBa14 \l 2058 </w:instrText>
          </w:r>
          <w:r w:rsidR="00A65A8F">
            <w:rPr>
              <w:rFonts w:cs="Arial"/>
              <w:lang w:val="es-ES_tradnl"/>
            </w:rPr>
            <w:fldChar w:fldCharType="separate"/>
          </w:r>
          <w:r w:rsidR="009C7FA6" w:rsidRPr="009C7FA6">
            <w:rPr>
              <w:rFonts w:cs="Arial"/>
              <w:noProof/>
              <w:lang w:val="es-MX"/>
            </w:rPr>
            <w:t>[13]</w:t>
          </w:r>
          <w:r w:rsidR="00A65A8F">
            <w:rPr>
              <w:rFonts w:cs="Arial"/>
              <w:lang w:val="es-ES_tradnl"/>
            </w:rPr>
            <w:fldChar w:fldCharType="end"/>
          </w:r>
        </w:sdtContent>
      </w:sdt>
      <w:del w:id="372" w:author="Docente" w:date="2020-12-15T03:52:00Z">
        <w:r w:rsidDel="00DB2338">
          <w:rPr>
            <w:rFonts w:cs="Arial"/>
            <w:lang w:val="es-ES_tradnl"/>
          </w:rPr>
          <w:delText xml:space="preserve">. </w:delText>
        </w:r>
      </w:del>
      <w:ins w:id="373" w:author="Docente" w:date="2020-12-15T03:52:00Z">
        <w:r w:rsidR="00DB2338">
          <w:rPr>
            <w:rFonts w:cs="Arial"/>
            <w:lang w:val="es-ES_tradnl"/>
          </w:rPr>
          <w:t xml:space="preserve">; </w:t>
        </w:r>
      </w:ins>
      <w:del w:id="374" w:author="Docente" w:date="2020-12-15T03:52:00Z">
        <w:r w:rsidDel="00DB2338">
          <w:rPr>
            <w:rFonts w:cs="Arial"/>
            <w:lang w:val="es-ES_tradnl"/>
          </w:rPr>
          <w:delText xml:space="preserve">Es por ello que, </w:delText>
        </w:r>
      </w:del>
      <w:r>
        <w:rPr>
          <w:rFonts w:cs="Arial"/>
          <w:lang w:val="es-ES_tradnl"/>
        </w:rPr>
        <w:t>este rol se encuentra representado por los desarrolladores del proyecto integrador.</w:t>
      </w:r>
    </w:p>
    <w:p w14:paraId="2D3FCF5E" w14:textId="59BD4D8D" w:rsidR="00A65A8F" w:rsidRDefault="009D2A0E" w:rsidP="00A65A8F">
      <w:r>
        <w:t xml:space="preserve">Por último, este </w:t>
      </w:r>
      <w:r w:rsidR="00A65A8F">
        <w:t xml:space="preserve">proyecto se </w:t>
      </w:r>
      <w:r>
        <w:t xml:space="preserve">encuentra conformado por un equipo de trabajo, en </w:t>
      </w:r>
      <w:r w:rsidR="0013109B">
        <w:t>el cual</w:t>
      </w:r>
      <w:r>
        <w:t xml:space="preserve"> </w:t>
      </w:r>
      <w:r w:rsidR="00A65A8F">
        <w:t xml:space="preserve">cada integrante </w:t>
      </w:r>
      <w:r>
        <w:t>es asignado</w:t>
      </w:r>
      <w:r w:rsidR="0013109B">
        <w:t xml:space="preserve"> un cargo específico</w:t>
      </w:r>
      <w:r w:rsidR="00BE5F34">
        <w:t xml:space="preserve">, </w:t>
      </w:r>
      <w:r w:rsidR="0013109B">
        <w:t xml:space="preserve">continuación </w:t>
      </w:r>
      <w:r w:rsidR="00BE5F34">
        <w:t>presenta</w:t>
      </w:r>
      <w:r w:rsidR="0013109B">
        <w:t>do</w:t>
      </w:r>
      <w:r w:rsidR="00BE5F34">
        <w:t xml:space="preserve"> en l</w:t>
      </w:r>
      <w:r w:rsidR="00A65A8F">
        <w:t xml:space="preserve">a </w:t>
      </w:r>
      <w:r w:rsidR="00A65A8F" w:rsidRPr="0069651C">
        <w:rPr>
          <w:b/>
          <w:bCs/>
        </w:rPr>
        <w:fldChar w:fldCharType="begin"/>
      </w:r>
      <w:r w:rsidR="00A65A8F" w:rsidRPr="0069651C">
        <w:rPr>
          <w:b/>
          <w:bCs/>
        </w:rPr>
        <w:instrText xml:space="preserve"> REF _Ref56998883 \h  \* MERGEFORMAT </w:instrText>
      </w:r>
      <w:r w:rsidR="00A65A8F" w:rsidRPr="0069651C">
        <w:rPr>
          <w:b/>
          <w:bCs/>
        </w:rPr>
      </w:r>
      <w:r w:rsidR="00A65A8F" w:rsidRPr="0069651C">
        <w:rPr>
          <w:b/>
          <w:bCs/>
        </w:rPr>
        <w:fldChar w:fldCharType="separate"/>
      </w:r>
      <w:r w:rsidR="009C7FA6" w:rsidRPr="009C7FA6">
        <w:rPr>
          <w:rFonts w:cs="Arial"/>
          <w:b/>
          <w:bCs/>
          <w:sz w:val="20"/>
        </w:rPr>
        <w:t xml:space="preserve">TABLA </w:t>
      </w:r>
      <w:r w:rsidR="009C7FA6" w:rsidRPr="009C7FA6">
        <w:rPr>
          <w:rFonts w:cs="Arial"/>
          <w:b/>
          <w:bCs/>
          <w:noProof/>
          <w:sz w:val="20"/>
        </w:rPr>
        <w:t>I</w:t>
      </w:r>
      <w:r w:rsidR="00A65A8F" w:rsidRPr="0069651C">
        <w:rPr>
          <w:b/>
          <w:bCs/>
        </w:rPr>
        <w:fldChar w:fldCharType="end"/>
      </w:r>
      <w:r>
        <w:rPr>
          <w:b/>
          <w:bCs/>
        </w:rPr>
        <w:t>.</w:t>
      </w:r>
    </w:p>
    <w:p w14:paraId="50B0F342" w14:textId="2BF09F37" w:rsidR="00A65A8F" w:rsidRPr="00A65A8F" w:rsidRDefault="00A65A8F" w:rsidP="00A65A8F">
      <w:pPr>
        <w:pStyle w:val="Descripcin"/>
        <w:keepNext/>
        <w:spacing w:line="360" w:lineRule="auto"/>
        <w:jc w:val="center"/>
        <w:rPr>
          <w:rFonts w:cs="Arial"/>
          <w:i w:val="0"/>
          <w:iCs w:val="0"/>
          <w:color w:val="auto"/>
          <w:sz w:val="20"/>
          <w:szCs w:val="22"/>
        </w:rPr>
      </w:pPr>
      <w:bookmarkStart w:id="375" w:name="_Ref56998883"/>
      <w:bookmarkStart w:id="376" w:name="_Toc55898917"/>
      <w:bookmarkStart w:id="377" w:name="_Toc58407718"/>
      <w:r w:rsidRPr="00CC206A">
        <w:rPr>
          <w:rFonts w:cs="Arial"/>
          <w:b/>
          <w:bCs/>
          <w:i w:val="0"/>
          <w:iCs w:val="0"/>
          <w:color w:val="auto"/>
          <w:sz w:val="20"/>
          <w:szCs w:val="22"/>
        </w:rPr>
        <w:t xml:space="preserve">TABLA </w:t>
      </w:r>
      <w:r w:rsidR="00BC7DAB">
        <w:rPr>
          <w:rFonts w:cs="Arial"/>
          <w:b/>
          <w:bCs/>
          <w:i w:val="0"/>
          <w:iCs w:val="0"/>
          <w:color w:val="auto"/>
          <w:sz w:val="20"/>
          <w:szCs w:val="22"/>
        </w:rPr>
        <w:fldChar w:fldCharType="begin"/>
      </w:r>
      <w:r w:rsidR="00BC7DAB">
        <w:rPr>
          <w:rFonts w:cs="Arial"/>
          <w:b/>
          <w:bCs/>
          <w:i w:val="0"/>
          <w:iCs w:val="0"/>
          <w:color w:val="auto"/>
          <w:sz w:val="20"/>
          <w:szCs w:val="22"/>
        </w:rPr>
        <w:instrText xml:space="preserve"> SEQ TABLA \* ROMAN </w:instrText>
      </w:r>
      <w:r w:rsidR="00BC7DAB">
        <w:rPr>
          <w:rFonts w:cs="Arial"/>
          <w:b/>
          <w:bCs/>
          <w:i w:val="0"/>
          <w:iCs w:val="0"/>
          <w:color w:val="auto"/>
          <w:sz w:val="20"/>
          <w:szCs w:val="22"/>
        </w:rPr>
        <w:fldChar w:fldCharType="separate"/>
      </w:r>
      <w:r w:rsidR="009C7FA6">
        <w:rPr>
          <w:rFonts w:cs="Arial"/>
          <w:b/>
          <w:bCs/>
          <w:i w:val="0"/>
          <w:iCs w:val="0"/>
          <w:noProof/>
          <w:color w:val="auto"/>
          <w:sz w:val="20"/>
          <w:szCs w:val="22"/>
        </w:rPr>
        <w:t>I</w:t>
      </w:r>
      <w:r w:rsidR="00BC7DAB">
        <w:rPr>
          <w:rFonts w:cs="Arial"/>
          <w:b/>
          <w:bCs/>
          <w:i w:val="0"/>
          <w:iCs w:val="0"/>
          <w:color w:val="auto"/>
          <w:sz w:val="20"/>
          <w:szCs w:val="22"/>
        </w:rPr>
        <w:fldChar w:fldCharType="end"/>
      </w:r>
      <w:bookmarkEnd w:id="375"/>
      <w:r w:rsidRPr="00CC206A">
        <w:rPr>
          <w:rFonts w:cs="Arial"/>
          <w:b/>
          <w:bCs/>
          <w:i w:val="0"/>
          <w:iCs w:val="0"/>
          <w:color w:val="auto"/>
          <w:sz w:val="20"/>
          <w:szCs w:val="22"/>
        </w:rPr>
        <w:t>:</w:t>
      </w:r>
      <w:r w:rsidRPr="00CC206A">
        <w:rPr>
          <w:rFonts w:cs="Arial"/>
          <w:i w:val="0"/>
          <w:iCs w:val="0"/>
          <w:color w:val="auto"/>
          <w:sz w:val="20"/>
          <w:szCs w:val="22"/>
        </w:rPr>
        <w:t xml:space="preserve"> Equipo de trabajo y asignaci</w:t>
      </w:r>
      <w:r>
        <w:rPr>
          <w:rFonts w:cs="Arial"/>
          <w:i w:val="0"/>
          <w:iCs w:val="0"/>
          <w:color w:val="auto"/>
          <w:sz w:val="20"/>
          <w:szCs w:val="22"/>
        </w:rPr>
        <w:t>ones</w:t>
      </w:r>
      <w:r w:rsidRPr="00CC206A">
        <w:rPr>
          <w:rFonts w:cs="Arial"/>
          <w:i w:val="0"/>
          <w:iCs w:val="0"/>
          <w:color w:val="auto"/>
          <w:sz w:val="20"/>
          <w:szCs w:val="22"/>
        </w:rPr>
        <w:t xml:space="preserve"> de roles</w:t>
      </w:r>
      <w:bookmarkEnd w:id="376"/>
      <w:bookmarkEnd w:id="377"/>
    </w:p>
    <w:tbl>
      <w:tblPr>
        <w:tblStyle w:val="Tablaconcuadrcula"/>
        <w:tblW w:w="0" w:type="auto"/>
        <w:jc w:val="center"/>
        <w:tblLook w:val="04A0" w:firstRow="1" w:lastRow="0" w:firstColumn="1" w:lastColumn="0" w:noHBand="0" w:noVBand="1"/>
      </w:tblPr>
      <w:tblGrid>
        <w:gridCol w:w="3661"/>
        <w:gridCol w:w="3661"/>
      </w:tblGrid>
      <w:tr w:rsidR="00A65A8F" w14:paraId="3130A9A2" w14:textId="77777777" w:rsidTr="00802EC4">
        <w:trPr>
          <w:trHeight w:val="393"/>
          <w:jc w:val="center"/>
        </w:trPr>
        <w:tc>
          <w:tcPr>
            <w:tcW w:w="3661" w:type="dxa"/>
            <w:shd w:val="clear" w:color="auto" w:fill="D9D9D9" w:themeFill="background1" w:themeFillShade="D9"/>
            <w:vAlign w:val="center"/>
          </w:tcPr>
          <w:p w14:paraId="646B55AB" w14:textId="77777777" w:rsidR="00A65A8F" w:rsidRPr="00447DF1" w:rsidRDefault="00A65A8F" w:rsidP="008B6207">
            <w:pPr>
              <w:tabs>
                <w:tab w:val="left" w:pos="2948"/>
              </w:tabs>
              <w:jc w:val="center"/>
              <w:rPr>
                <w:rFonts w:cs="Arial"/>
                <w:b/>
              </w:rPr>
            </w:pPr>
            <w:r w:rsidRPr="00447DF1">
              <w:rPr>
                <w:rFonts w:cs="Arial"/>
                <w:b/>
              </w:rPr>
              <w:t>NOMBRE</w:t>
            </w:r>
          </w:p>
        </w:tc>
        <w:tc>
          <w:tcPr>
            <w:tcW w:w="3661" w:type="dxa"/>
            <w:shd w:val="clear" w:color="auto" w:fill="D9D9D9" w:themeFill="background1" w:themeFillShade="D9"/>
            <w:vAlign w:val="center"/>
          </w:tcPr>
          <w:p w14:paraId="04C26887" w14:textId="77777777" w:rsidR="00A65A8F" w:rsidRPr="00447DF1" w:rsidRDefault="00A65A8F" w:rsidP="008B6207">
            <w:pPr>
              <w:jc w:val="center"/>
              <w:rPr>
                <w:rFonts w:cs="Arial"/>
                <w:b/>
              </w:rPr>
            </w:pPr>
            <w:r w:rsidRPr="00447DF1">
              <w:rPr>
                <w:rFonts w:cs="Arial"/>
                <w:b/>
              </w:rPr>
              <w:t>ROL</w:t>
            </w:r>
          </w:p>
        </w:tc>
      </w:tr>
      <w:tr w:rsidR="00A65A8F" w14:paraId="4F11D152" w14:textId="77777777" w:rsidTr="009D2A0E">
        <w:trPr>
          <w:trHeight w:val="707"/>
          <w:jc w:val="center"/>
        </w:trPr>
        <w:tc>
          <w:tcPr>
            <w:tcW w:w="3661" w:type="dxa"/>
            <w:vAlign w:val="center"/>
          </w:tcPr>
          <w:p w14:paraId="7573A61E" w14:textId="77777777" w:rsidR="00A65A8F" w:rsidRDefault="009D2A0E" w:rsidP="00CA412E">
            <w:pPr>
              <w:jc w:val="center"/>
              <w:rPr>
                <w:ins w:id="378" w:author="Daniel Casagallo" w:date="2020-12-21T18:49:00Z"/>
                <w:rFonts w:cs="Arial"/>
              </w:rPr>
            </w:pPr>
            <w:r>
              <w:rPr>
                <w:rFonts w:cs="Arial"/>
              </w:rPr>
              <w:t xml:space="preserve">Ing. </w:t>
            </w:r>
            <w:r w:rsidR="00CA412E">
              <w:rPr>
                <w:rFonts w:cs="Arial"/>
              </w:rPr>
              <w:t>William Nacimba</w:t>
            </w:r>
          </w:p>
          <w:p w14:paraId="32E8743C" w14:textId="706C9287" w:rsidR="0096106E" w:rsidRPr="00447DF1" w:rsidRDefault="0096106E" w:rsidP="00CA412E">
            <w:pPr>
              <w:jc w:val="center"/>
              <w:rPr>
                <w:rFonts w:cs="Arial"/>
              </w:rPr>
            </w:pPr>
            <w:ins w:id="379" w:author="Daniel Casagallo" w:date="2020-12-21T18:49:00Z">
              <w:r>
                <w:rPr>
                  <w:rFonts w:cs="Arial"/>
                </w:rPr>
                <w:t>AE</w:t>
              </w:r>
              <w:r w:rsidR="00D57436">
                <w:rPr>
                  <w:rFonts w:cs="Arial"/>
                </w:rPr>
                <w:t>ESFOT</w:t>
              </w:r>
            </w:ins>
          </w:p>
        </w:tc>
        <w:tc>
          <w:tcPr>
            <w:tcW w:w="3661" w:type="dxa"/>
            <w:vAlign w:val="center"/>
          </w:tcPr>
          <w:p w14:paraId="1ABFE71C" w14:textId="77777777" w:rsidR="00A65A8F" w:rsidRPr="002C1303" w:rsidRDefault="00A65A8F" w:rsidP="008B6207">
            <w:pPr>
              <w:jc w:val="center"/>
              <w:rPr>
                <w:rFonts w:cs="Arial"/>
                <w:i/>
              </w:rPr>
            </w:pPr>
            <w:r w:rsidRPr="002C1303">
              <w:rPr>
                <w:rFonts w:cs="Arial"/>
                <w:i/>
              </w:rPr>
              <w:t>Product Owner</w:t>
            </w:r>
          </w:p>
        </w:tc>
      </w:tr>
      <w:tr w:rsidR="00A65A8F" w14:paraId="2B08D0D2" w14:textId="77777777" w:rsidTr="009D2A0E">
        <w:trPr>
          <w:trHeight w:val="699"/>
          <w:jc w:val="center"/>
        </w:trPr>
        <w:tc>
          <w:tcPr>
            <w:tcW w:w="3661" w:type="dxa"/>
            <w:vAlign w:val="center"/>
          </w:tcPr>
          <w:p w14:paraId="799820CF" w14:textId="77777777" w:rsidR="00A65A8F" w:rsidRPr="00447DF1" w:rsidRDefault="00A65A8F" w:rsidP="008B6207">
            <w:pPr>
              <w:jc w:val="center"/>
              <w:rPr>
                <w:rFonts w:cs="Arial"/>
              </w:rPr>
            </w:pPr>
            <w:r w:rsidRPr="00447DF1">
              <w:rPr>
                <w:rFonts w:cs="Arial"/>
              </w:rPr>
              <w:t>Ing. Byron Loarte</w:t>
            </w:r>
          </w:p>
        </w:tc>
        <w:tc>
          <w:tcPr>
            <w:tcW w:w="3661" w:type="dxa"/>
            <w:vAlign w:val="center"/>
          </w:tcPr>
          <w:p w14:paraId="5C2FA639" w14:textId="77777777" w:rsidR="00A65A8F" w:rsidRPr="0096106E" w:rsidRDefault="00A65A8F" w:rsidP="008B6207">
            <w:pPr>
              <w:jc w:val="center"/>
              <w:rPr>
                <w:rFonts w:cs="Arial"/>
                <w:i/>
                <w:iCs/>
                <w:rPrChange w:id="380" w:author="Daniel Casagallo" w:date="2020-12-21T18:48:00Z">
                  <w:rPr>
                    <w:rFonts w:cs="Arial"/>
                  </w:rPr>
                </w:rPrChange>
              </w:rPr>
            </w:pPr>
            <w:r w:rsidRPr="0096106E">
              <w:rPr>
                <w:rFonts w:cs="Arial"/>
                <w:i/>
                <w:iCs/>
                <w:rPrChange w:id="381" w:author="Daniel Casagallo" w:date="2020-12-21T18:48:00Z">
                  <w:rPr>
                    <w:rFonts w:cs="Arial"/>
                  </w:rPr>
                </w:rPrChange>
              </w:rPr>
              <w:t xml:space="preserve">Scrum </w:t>
            </w:r>
            <w:proofErr w:type="gramStart"/>
            <w:r w:rsidRPr="0096106E">
              <w:rPr>
                <w:rFonts w:cs="Arial"/>
                <w:i/>
                <w:iCs/>
                <w:rPrChange w:id="382" w:author="Daniel Casagallo" w:date="2020-12-21T18:48:00Z">
                  <w:rPr>
                    <w:rFonts w:cs="Arial"/>
                  </w:rPr>
                </w:rPrChange>
              </w:rPr>
              <w:t>Master</w:t>
            </w:r>
            <w:proofErr w:type="gramEnd"/>
          </w:p>
        </w:tc>
      </w:tr>
      <w:tr w:rsidR="00A65A8F" w14:paraId="6F984811" w14:textId="77777777" w:rsidTr="00802EC4">
        <w:trPr>
          <w:trHeight w:val="957"/>
          <w:jc w:val="center"/>
        </w:trPr>
        <w:tc>
          <w:tcPr>
            <w:tcW w:w="3661" w:type="dxa"/>
            <w:vAlign w:val="center"/>
          </w:tcPr>
          <w:p w14:paraId="0C3FC249" w14:textId="77777777" w:rsidR="00A65A8F" w:rsidRPr="00447DF1" w:rsidRDefault="00A65A8F" w:rsidP="008B6207">
            <w:pPr>
              <w:jc w:val="center"/>
              <w:rPr>
                <w:rFonts w:cs="Arial"/>
              </w:rPr>
            </w:pPr>
            <w:r w:rsidRPr="00447DF1">
              <w:rPr>
                <w:rFonts w:cs="Arial"/>
              </w:rPr>
              <w:t>Daniel Casagallo</w:t>
            </w:r>
          </w:p>
          <w:p w14:paraId="050D34A1" w14:textId="77777777" w:rsidR="00A65A8F" w:rsidRPr="00447DF1" w:rsidRDefault="00A65A8F" w:rsidP="008B6207">
            <w:pPr>
              <w:jc w:val="center"/>
              <w:rPr>
                <w:rFonts w:cs="Arial"/>
              </w:rPr>
            </w:pPr>
            <w:r w:rsidRPr="00447DF1">
              <w:rPr>
                <w:rFonts w:cs="Arial"/>
              </w:rPr>
              <w:t>Javier Maiza</w:t>
            </w:r>
          </w:p>
        </w:tc>
        <w:tc>
          <w:tcPr>
            <w:tcW w:w="3661" w:type="dxa"/>
            <w:vAlign w:val="center"/>
          </w:tcPr>
          <w:p w14:paraId="66A8AA40" w14:textId="7F7F992C" w:rsidR="00A65A8F" w:rsidRPr="00447DF1" w:rsidRDefault="0013109B" w:rsidP="008B6207">
            <w:pPr>
              <w:keepNext/>
              <w:jc w:val="center"/>
              <w:rPr>
                <w:rFonts w:cs="Arial"/>
              </w:rPr>
            </w:pPr>
            <w:r>
              <w:rPr>
                <w:rFonts w:cs="Arial"/>
              </w:rPr>
              <w:t>Desarrolladores</w:t>
            </w:r>
          </w:p>
        </w:tc>
      </w:tr>
    </w:tbl>
    <w:p w14:paraId="1DB9472E" w14:textId="77777777" w:rsidR="00A65A8F" w:rsidRDefault="00A65A8F" w:rsidP="00A65A8F"/>
    <w:p w14:paraId="20A20CA9" w14:textId="3DF4A765" w:rsidR="00782E0E" w:rsidRDefault="00782E0E" w:rsidP="003F2AF1">
      <w:pPr>
        <w:pStyle w:val="Ttulo3"/>
      </w:pPr>
      <w:bookmarkStart w:id="383" w:name="_Toc55490654"/>
      <w:bookmarkStart w:id="384" w:name="_Toc58342053"/>
      <w:bookmarkEnd w:id="362"/>
      <w:r w:rsidRPr="007F77C1">
        <w:t>Artefactos</w:t>
      </w:r>
      <w:bookmarkEnd w:id="383"/>
      <w:bookmarkEnd w:id="384"/>
      <w:r w:rsidRPr="007F77C1">
        <w:t xml:space="preserve"> </w:t>
      </w:r>
    </w:p>
    <w:p w14:paraId="6DC693AC" w14:textId="471CE8EC" w:rsidR="00A65A8F" w:rsidRPr="00A65A8F" w:rsidRDefault="0013109B" w:rsidP="0004126A">
      <w:r>
        <w:t>D</w:t>
      </w:r>
      <w:r w:rsidR="00BE5F34">
        <w:t xml:space="preserve">entro de </w:t>
      </w:r>
      <w:r w:rsidR="00A65A8F" w:rsidRPr="0004126A">
        <w:rPr>
          <w:i/>
          <w:iCs/>
        </w:rPr>
        <w:t>Scrum</w:t>
      </w:r>
      <w:r w:rsidR="00CB7B76">
        <w:rPr>
          <w:i/>
          <w:iCs/>
        </w:rPr>
        <w:t>,</w:t>
      </w:r>
      <w:r>
        <w:rPr>
          <w:i/>
          <w:iCs/>
        </w:rPr>
        <w:t xml:space="preserve"> los artefactos</w:t>
      </w:r>
      <w:r w:rsidR="00CB7B76">
        <w:t xml:space="preserve"> </w:t>
      </w:r>
      <w:r w:rsidR="00A65A8F">
        <w:t>están diseñados con el propósito de maximizar la transparencia de la información</w:t>
      </w:r>
      <w:ins w:id="385" w:author="Docente" w:date="2020-12-15T03:54:00Z">
        <w:r w:rsidR="00DB2338">
          <w:t>,</w:t>
        </w:r>
      </w:ins>
      <w:r w:rsidR="00A65A8F">
        <w:t xml:space="preserve"> </w:t>
      </w:r>
      <w:r w:rsidR="00D20685" w:rsidRPr="004D1C91">
        <w:rPr>
          <w:rFonts w:cs="Arial"/>
          <w:lang w:val="es-ES_tradnl"/>
        </w:rPr>
        <w:t xml:space="preserve">a través de los cuales se garantiza </w:t>
      </w:r>
      <w:r w:rsidR="00D20685">
        <w:rPr>
          <w:rFonts w:cs="Arial"/>
          <w:lang w:val="es-ES_tradnl"/>
        </w:rPr>
        <w:t xml:space="preserve">el </w:t>
      </w:r>
      <w:r w:rsidR="00D20685" w:rsidRPr="004D1C91">
        <w:rPr>
          <w:rFonts w:cs="Arial"/>
          <w:lang w:val="es-ES_tradnl"/>
        </w:rPr>
        <w:t>cumplimien</w:t>
      </w:r>
      <w:r w:rsidR="00D20685">
        <w:rPr>
          <w:rFonts w:cs="Arial"/>
          <w:lang w:val="es-ES_tradnl"/>
        </w:rPr>
        <w:t xml:space="preserve">to de las actividades asignadas a </w:t>
      </w:r>
      <w:r w:rsidR="00D20685" w:rsidRPr="004D1C91">
        <w:rPr>
          <w:rFonts w:cs="Arial"/>
          <w:lang w:val="es-ES_tradnl"/>
        </w:rPr>
        <w:t>cada m</w:t>
      </w:r>
      <w:r w:rsidR="00D20685">
        <w:rPr>
          <w:rFonts w:cs="Arial"/>
          <w:lang w:val="es-ES_tradnl"/>
        </w:rPr>
        <w:t xml:space="preserve">iembro </w:t>
      </w:r>
      <w:r w:rsidR="00D20685" w:rsidRPr="004D1C91">
        <w:rPr>
          <w:rFonts w:cs="Arial"/>
          <w:lang w:val="es-ES_tradnl"/>
        </w:rPr>
        <w:t xml:space="preserve">del equipo </w:t>
      </w:r>
      <w:r w:rsidR="00D20685">
        <w:rPr>
          <w:rFonts w:cs="Arial"/>
          <w:lang w:val="es-ES_tradnl"/>
        </w:rPr>
        <w:t>de trabajo</w:t>
      </w:r>
      <w:sdt>
        <w:sdtPr>
          <w:rPr>
            <w:rFonts w:cs="Arial"/>
            <w:lang w:val="es-ES_tradnl"/>
          </w:rPr>
          <w:id w:val="982740469"/>
          <w:citation/>
        </w:sdtPr>
        <w:sdtContent>
          <w:r w:rsidR="008F0F15">
            <w:rPr>
              <w:rFonts w:cs="Arial"/>
              <w:lang w:val="es-ES_tradnl"/>
            </w:rPr>
            <w:fldChar w:fldCharType="begin"/>
          </w:r>
          <w:r w:rsidR="008F0F15">
            <w:rPr>
              <w:rFonts w:cs="Arial"/>
              <w:lang w:val="es-MX"/>
            </w:rPr>
            <w:instrText xml:space="preserve"> CITATION Sch13 \l 2058 </w:instrText>
          </w:r>
          <w:r w:rsidR="008F0F15">
            <w:rPr>
              <w:rFonts w:cs="Arial"/>
              <w:lang w:val="es-ES_tradnl"/>
            </w:rPr>
            <w:fldChar w:fldCharType="separate"/>
          </w:r>
          <w:r w:rsidR="009C7FA6">
            <w:rPr>
              <w:rFonts w:cs="Arial"/>
              <w:noProof/>
              <w:lang w:val="es-MX"/>
            </w:rPr>
            <w:t xml:space="preserve"> </w:t>
          </w:r>
          <w:r w:rsidR="009C7FA6" w:rsidRPr="009C7FA6">
            <w:rPr>
              <w:rFonts w:cs="Arial"/>
              <w:noProof/>
              <w:lang w:val="es-MX"/>
            </w:rPr>
            <w:t>[14]</w:t>
          </w:r>
          <w:r w:rsidR="008F0F15">
            <w:rPr>
              <w:rFonts w:cs="Arial"/>
              <w:lang w:val="es-ES_tradnl"/>
            </w:rPr>
            <w:fldChar w:fldCharType="end"/>
          </w:r>
        </w:sdtContent>
      </w:sdt>
      <w:r w:rsidR="00690C61">
        <w:rPr>
          <w:rFonts w:cs="Arial"/>
          <w:lang w:val="es-ES_tradnl"/>
        </w:rPr>
        <w:t>.</w:t>
      </w:r>
      <w:r w:rsidR="00D20685">
        <w:rPr>
          <w:rFonts w:cs="Arial"/>
          <w:lang w:val="es-ES_tradnl"/>
        </w:rPr>
        <w:t xml:space="preserve"> Permitiendo organizar </w:t>
      </w:r>
      <w:r w:rsidR="00CB7B76">
        <w:rPr>
          <w:rFonts w:cs="Arial"/>
          <w:lang w:val="es-ES_tradnl"/>
        </w:rPr>
        <w:t>la creación</w:t>
      </w:r>
      <w:r w:rsidR="00BE5F34">
        <w:rPr>
          <w:rFonts w:cs="Arial"/>
          <w:lang w:val="es-ES_tradnl"/>
        </w:rPr>
        <w:t xml:space="preserve"> del producto por etapas y que el </w:t>
      </w:r>
      <w:r w:rsidR="00BE5F34">
        <w:t>desarrollo se</w:t>
      </w:r>
      <w:r w:rsidR="00CB7B76">
        <w:t xml:space="preserve"> </w:t>
      </w:r>
      <w:r w:rsidR="00BE5F34">
        <w:t xml:space="preserve">lo pueda realizar de una manera transparente, </w:t>
      </w:r>
      <w:r w:rsidR="00CB7B76">
        <w:t>rápida</w:t>
      </w:r>
      <w:r w:rsidR="00BE5F34">
        <w:t xml:space="preserve"> e integra</w:t>
      </w:r>
      <w:r w:rsidR="00CB7B76">
        <w:t>.</w:t>
      </w:r>
    </w:p>
    <w:p w14:paraId="4C88256A" w14:textId="0F3681FB" w:rsidR="00782E0E" w:rsidRDefault="00782E0E" w:rsidP="003F2AF1">
      <w:pPr>
        <w:pStyle w:val="Ttulo4"/>
        <w:numPr>
          <w:ilvl w:val="0"/>
          <w:numId w:val="0"/>
        </w:numPr>
      </w:pPr>
      <w:r w:rsidRPr="00A65A8F">
        <w:lastRenderedPageBreak/>
        <w:t>Recopilación de Requerimientos</w:t>
      </w:r>
    </w:p>
    <w:p w14:paraId="392540C4" w14:textId="3D8DEB09" w:rsidR="00A65A8F" w:rsidRPr="00A65A8F" w:rsidRDefault="00CB7B76" w:rsidP="00A65A8F">
      <w:r>
        <w:t xml:space="preserve">Conocida como </w:t>
      </w:r>
      <w:r w:rsidR="00E2460C">
        <w:t xml:space="preserve">una de las </w:t>
      </w:r>
      <w:r>
        <w:t>etapa</w:t>
      </w:r>
      <w:r w:rsidR="00E2460C">
        <w:t>s</w:t>
      </w:r>
      <w:r>
        <w:t xml:space="preserve"> principal</w:t>
      </w:r>
      <w:r w:rsidR="00E2460C">
        <w:t>es</w:t>
      </w:r>
      <w:r>
        <w:t xml:space="preserve"> </w:t>
      </w:r>
      <w:r w:rsidR="00E2460C">
        <w:t>durante el</w:t>
      </w:r>
      <w:r>
        <w:t xml:space="preserve"> desarrollo de</w:t>
      </w:r>
      <w:r w:rsidR="00A65A8F" w:rsidRPr="0004126A">
        <w:t xml:space="preserve"> </w:t>
      </w:r>
      <w:r w:rsidR="00E2460C">
        <w:t xml:space="preserve">un </w:t>
      </w:r>
      <w:r w:rsidR="00A65A8F" w:rsidRPr="0004126A">
        <w:t xml:space="preserve">software, </w:t>
      </w:r>
      <w:r w:rsidR="00BB52A0">
        <w:t>ya que una adecuada</w:t>
      </w:r>
      <w:r w:rsidR="00A65A8F" w:rsidRPr="0004126A">
        <w:t xml:space="preserve"> recopilación de </w:t>
      </w:r>
      <w:r w:rsidR="008F0F15" w:rsidRPr="0004126A">
        <w:t>requerimientos</w:t>
      </w:r>
      <w:r w:rsidR="00A65A8F" w:rsidRPr="0004126A">
        <w:t xml:space="preserve"> </w:t>
      </w:r>
      <w:r w:rsidR="00E2460C">
        <w:t xml:space="preserve">permite </w:t>
      </w:r>
      <w:r w:rsidR="00BB52A0">
        <w:t xml:space="preserve">que el </w:t>
      </w:r>
      <w:r w:rsidR="00E2460C">
        <w:t xml:space="preserve">producto </w:t>
      </w:r>
      <w:r>
        <w:t xml:space="preserve">final satisfaga las necesidades del </w:t>
      </w:r>
      <w:r w:rsidR="00A65A8F" w:rsidRPr="0004126A">
        <w:t>cliente</w:t>
      </w:r>
      <w:sdt>
        <w:sdtPr>
          <w:rPr>
            <w:rFonts w:cs="Arial"/>
            <w:lang w:val="es-ES_tradnl"/>
          </w:rPr>
          <w:id w:val="750395664"/>
          <w:citation/>
        </w:sdtPr>
        <w:sdtContent>
          <w:r w:rsidR="00A65A8F" w:rsidRPr="0004126A">
            <w:rPr>
              <w:rFonts w:cs="Arial"/>
              <w:lang w:val="es-ES_tradnl"/>
            </w:rPr>
            <w:fldChar w:fldCharType="begin"/>
          </w:r>
          <w:r w:rsidR="00A65A8F" w:rsidRPr="0004126A">
            <w:rPr>
              <w:rFonts w:cs="Arial"/>
              <w:lang w:val="es-MX"/>
            </w:rPr>
            <w:instrText xml:space="preserve"> CITATION Sch \l 2058 </w:instrText>
          </w:r>
          <w:r w:rsidR="00A65A8F" w:rsidRPr="0004126A">
            <w:rPr>
              <w:rFonts w:cs="Arial"/>
              <w:lang w:val="es-ES_tradnl"/>
            </w:rPr>
            <w:fldChar w:fldCharType="separate"/>
          </w:r>
          <w:r w:rsidR="009C7FA6">
            <w:rPr>
              <w:rFonts w:cs="Arial"/>
              <w:noProof/>
              <w:lang w:val="es-MX"/>
            </w:rPr>
            <w:t xml:space="preserve"> </w:t>
          </w:r>
          <w:r w:rsidR="009C7FA6" w:rsidRPr="009C7FA6">
            <w:rPr>
              <w:rFonts w:cs="Arial"/>
              <w:noProof/>
              <w:lang w:val="es-MX"/>
            </w:rPr>
            <w:t>[15]</w:t>
          </w:r>
          <w:r w:rsidR="00A65A8F" w:rsidRPr="0004126A">
            <w:rPr>
              <w:rFonts w:cs="Arial"/>
              <w:lang w:val="es-ES_tradnl"/>
            </w:rPr>
            <w:fldChar w:fldCharType="end"/>
          </w:r>
        </w:sdtContent>
      </w:sdt>
      <w:r w:rsidR="00BB52A0">
        <w:rPr>
          <w:rFonts w:cs="Arial"/>
          <w:lang w:val="es-ES_tradnl"/>
        </w:rPr>
        <w:t xml:space="preserve">. No obstante, a través de una serie de </w:t>
      </w:r>
      <w:r w:rsidR="00102BE7" w:rsidRPr="0004126A">
        <w:rPr>
          <w:rFonts w:cs="Arial"/>
          <w:lang w:val="es-ES_tradnl"/>
        </w:rPr>
        <w:t xml:space="preserve">reuniones </w:t>
      </w:r>
      <w:r w:rsidR="00BB52A0">
        <w:rPr>
          <w:rFonts w:cs="Arial"/>
          <w:lang w:val="es-ES_tradnl"/>
        </w:rPr>
        <w:t xml:space="preserve">mantenidas </w:t>
      </w:r>
      <w:r w:rsidR="008F0F15" w:rsidRPr="0004126A">
        <w:rPr>
          <w:rFonts w:cs="Arial"/>
          <w:lang w:val="es-ES_tradnl"/>
        </w:rPr>
        <w:t>con</w:t>
      </w:r>
      <w:r w:rsidR="00BB52A0">
        <w:rPr>
          <w:rFonts w:cs="Arial"/>
          <w:lang w:val="es-ES_tradnl"/>
        </w:rPr>
        <w:t xml:space="preserve"> la secretaria, docentes y estudiantes de la ESFOT, </w:t>
      </w:r>
      <w:r w:rsidR="008F0F15" w:rsidRPr="0004126A">
        <w:rPr>
          <w:rFonts w:cs="Arial"/>
          <w:lang w:val="es-ES_tradnl"/>
        </w:rPr>
        <w:t xml:space="preserve">se ha </w:t>
      </w:r>
      <w:r w:rsidR="00102BE7" w:rsidRPr="0004126A">
        <w:rPr>
          <w:rFonts w:cs="Arial"/>
          <w:lang w:val="es-ES_tradnl"/>
        </w:rPr>
        <w:t xml:space="preserve">obtenido </w:t>
      </w:r>
      <w:r w:rsidR="008F0F15" w:rsidRPr="0004126A">
        <w:rPr>
          <w:rFonts w:cs="Arial"/>
          <w:lang w:val="es-ES_tradnl"/>
        </w:rPr>
        <w:t>un</w:t>
      </w:r>
      <w:r>
        <w:rPr>
          <w:rFonts w:cs="Arial"/>
          <w:lang w:val="es-ES_tradnl"/>
        </w:rPr>
        <w:t xml:space="preserve"> listado </w:t>
      </w:r>
      <w:r w:rsidR="008E4948">
        <w:rPr>
          <w:rFonts w:cs="Arial"/>
          <w:lang w:val="es-ES_tradnl"/>
        </w:rPr>
        <w:t xml:space="preserve">con </w:t>
      </w:r>
      <w:r w:rsidR="0013109B">
        <w:rPr>
          <w:rFonts w:cs="Arial"/>
          <w:lang w:val="es-ES_tradnl"/>
        </w:rPr>
        <w:t>aquellos</w:t>
      </w:r>
      <w:r w:rsidR="008F0F15" w:rsidRPr="0004126A">
        <w:rPr>
          <w:rFonts w:cs="Arial"/>
          <w:lang w:val="es-ES_tradnl"/>
        </w:rPr>
        <w:t xml:space="preserve"> </w:t>
      </w:r>
      <w:r w:rsidR="00102BE7" w:rsidRPr="0004126A">
        <w:rPr>
          <w:rFonts w:cs="Arial"/>
          <w:lang w:val="es-ES_tradnl"/>
        </w:rPr>
        <w:t>requerimientos</w:t>
      </w:r>
      <w:r w:rsidR="008F0F15" w:rsidRPr="0004126A">
        <w:rPr>
          <w:rFonts w:cs="Arial"/>
          <w:lang w:val="es-ES_tradnl"/>
        </w:rPr>
        <w:t xml:space="preserve"> </w:t>
      </w:r>
      <w:r w:rsidR="008E4948">
        <w:rPr>
          <w:rFonts w:cs="Arial"/>
          <w:lang w:val="es-ES_tradnl"/>
        </w:rPr>
        <w:t xml:space="preserve">necesarios </w:t>
      </w:r>
      <w:r w:rsidR="0013109B">
        <w:rPr>
          <w:rFonts w:cs="Arial"/>
          <w:lang w:val="es-ES_tradnl"/>
        </w:rPr>
        <w:t>para la construcción d</w:t>
      </w:r>
      <w:r w:rsidR="008F0F15" w:rsidRPr="0004126A">
        <w:rPr>
          <w:rFonts w:cs="Arial"/>
          <w:lang w:val="es-ES_tradnl"/>
        </w:rPr>
        <w:t>e</w:t>
      </w:r>
      <w:r w:rsidR="0013109B">
        <w:rPr>
          <w:rFonts w:cs="Arial"/>
          <w:lang w:val="es-ES_tradnl"/>
        </w:rPr>
        <w:t xml:space="preserve"> </w:t>
      </w:r>
      <w:r w:rsidR="008F0F15" w:rsidRPr="0004126A">
        <w:rPr>
          <w:rFonts w:cs="Arial"/>
          <w:lang w:val="es-ES_tradnl"/>
        </w:rPr>
        <w:t>l</w:t>
      </w:r>
      <w:r w:rsidR="0013109B">
        <w:rPr>
          <w:rFonts w:cs="Arial"/>
          <w:lang w:val="es-ES_tradnl"/>
        </w:rPr>
        <w:t>os</w:t>
      </w:r>
      <w:r w:rsidR="008F0F15" w:rsidRPr="0004126A">
        <w:rPr>
          <w:rFonts w:cs="Arial"/>
          <w:lang w:val="es-ES_tradnl"/>
        </w:rPr>
        <w:t xml:space="preserve"> </w:t>
      </w:r>
      <w:del w:id="386" w:author="Daniel Casagallo" w:date="2020-12-21T18:43:00Z">
        <w:r w:rsidR="005C2136" w:rsidDel="0096106E">
          <w:rPr>
            <w:rFonts w:cs="Arial"/>
            <w:lang w:val="es-ES_tradnl"/>
          </w:rPr>
          <w:delText>Sistema</w:delText>
        </w:r>
      </w:del>
      <w:ins w:id="387" w:author="Daniel Casagallo" w:date="2020-12-21T18:43:00Z">
        <w:r w:rsidR="0096106E">
          <w:rPr>
            <w:rFonts w:cs="Arial"/>
            <w:lang w:val="es-ES_tradnl"/>
          </w:rPr>
          <w:t>Sistema</w:t>
        </w:r>
      </w:ins>
      <w:r w:rsidR="0013109B">
        <w:rPr>
          <w:rFonts w:cs="Arial"/>
          <w:lang w:val="es-ES_tradnl"/>
        </w:rPr>
        <w:t>s</w:t>
      </w:r>
      <w:r w:rsidR="008F0F15" w:rsidRPr="0004126A">
        <w:rPr>
          <w:rFonts w:cs="Arial"/>
          <w:lang w:val="es-ES_tradnl"/>
        </w:rPr>
        <w:t xml:space="preserve"> </w:t>
      </w:r>
      <w:r w:rsidR="0013109B">
        <w:rPr>
          <w:rFonts w:cs="Arial"/>
          <w:lang w:val="es-ES_tradnl"/>
        </w:rPr>
        <w:t>a desarrollar</w:t>
      </w:r>
      <w:r w:rsidR="008F0F15" w:rsidRPr="0004126A">
        <w:rPr>
          <w:rFonts w:cs="Arial"/>
          <w:lang w:val="es-ES_tradnl"/>
        </w:rPr>
        <w:t xml:space="preserve">, </w:t>
      </w:r>
      <w:r w:rsidR="0013109B">
        <w:rPr>
          <w:rFonts w:cs="Arial"/>
          <w:lang w:val="es-ES_tradnl"/>
        </w:rPr>
        <w:t>los cuales se describen dentro del</w:t>
      </w:r>
      <w:r w:rsidR="00BB52A0">
        <w:rPr>
          <w:rFonts w:cs="Arial"/>
          <w:lang w:val="es-ES_tradnl"/>
        </w:rPr>
        <w:t xml:space="preserve"> </w:t>
      </w:r>
      <w:r w:rsidR="008F0F15" w:rsidRPr="0004126A">
        <w:rPr>
          <w:rFonts w:cs="Arial"/>
          <w:lang w:val="es-ES_tradnl"/>
        </w:rPr>
        <w:t>Manual Técnico</w:t>
      </w:r>
      <w:r w:rsidR="008F0F15" w:rsidRPr="00E5445C">
        <w:rPr>
          <w:rFonts w:cs="Arial"/>
          <w:lang w:val="es-ES_tradnl"/>
        </w:rPr>
        <w:t xml:space="preserve"> (pág</w:t>
      </w:r>
      <w:r w:rsidR="0069651C" w:rsidRPr="00E5445C">
        <w:rPr>
          <w:rFonts w:cs="Arial"/>
          <w:lang w:val="es-ES_tradnl"/>
        </w:rPr>
        <w:t>.</w:t>
      </w:r>
      <w:r w:rsidR="008F0F15" w:rsidRPr="00E5445C">
        <w:rPr>
          <w:rFonts w:cs="Arial"/>
          <w:lang w:val="es-ES_tradnl"/>
        </w:rPr>
        <w:t xml:space="preserve"> 2</w:t>
      </w:r>
      <w:r w:rsidR="0069651C" w:rsidRPr="00E5445C">
        <w:rPr>
          <w:rFonts w:cs="Arial"/>
          <w:lang w:val="es-ES_tradnl"/>
        </w:rPr>
        <w:t xml:space="preserve"> </w:t>
      </w:r>
      <w:r w:rsidR="000063F2" w:rsidRPr="00E5445C">
        <w:rPr>
          <w:rFonts w:cs="Arial"/>
          <w:lang w:val="es-ES_tradnl"/>
        </w:rPr>
        <w:t>–</w:t>
      </w:r>
      <w:r w:rsidR="0069651C" w:rsidRPr="00E5445C">
        <w:rPr>
          <w:rFonts w:cs="Arial"/>
          <w:lang w:val="es-ES_tradnl"/>
        </w:rPr>
        <w:t xml:space="preserve"> 4</w:t>
      </w:r>
      <w:r w:rsidR="008F0F15" w:rsidRPr="00E5445C">
        <w:rPr>
          <w:rFonts w:cs="Arial"/>
          <w:lang w:val="es-ES_tradnl"/>
        </w:rPr>
        <w:t>).</w:t>
      </w:r>
    </w:p>
    <w:p w14:paraId="244ED6C4" w14:textId="35520447" w:rsidR="00782E0E" w:rsidRDefault="00782E0E" w:rsidP="003F2AF1">
      <w:pPr>
        <w:pStyle w:val="Ttulo4"/>
        <w:numPr>
          <w:ilvl w:val="0"/>
          <w:numId w:val="0"/>
        </w:numPr>
      </w:pPr>
      <w:r w:rsidRPr="00A65A8F">
        <w:t xml:space="preserve">Historias de Usuario </w:t>
      </w:r>
    </w:p>
    <w:p w14:paraId="223930DB" w14:textId="1701C155" w:rsidR="00964FD8" w:rsidRDefault="0021564A" w:rsidP="00A65A8F">
      <w:pPr>
        <w:rPr>
          <w:rFonts w:cs="Arial"/>
          <w:lang w:val="es-ES_tradnl"/>
        </w:rPr>
      </w:pPr>
      <w:r>
        <w:t>Conocidas como un breve</w:t>
      </w:r>
      <w:r w:rsidR="00A65A8F">
        <w:t xml:space="preserve"> </w:t>
      </w:r>
      <w:r>
        <w:t>detalle</w:t>
      </w:r>
      <w:r w:rsidR="00A65A8F">
        <w:t xml:space="preserve"> de una tarea o </w:t>
      </w:r>
      <w:r>
        <w:t>requerimiento</w:t>
      </w:r>
      <w:r w:rsidR="00A65A8F">
        <w:t xml:space="preserve"> </w:t>
      </w:r>
      <w:r>
        <w:t>donde se</w:t>
      </w:r>
      <w:r w:rsidR="00A65A8F">
        <w:t xml:space="preserve"> integra</w:t>
      </w:r>
      <w:r>
        <w:t>n</w:t>
      </w:r>
      <w:r w:rsidR="00A65A8F">
        <w:t xml:space="preserve"> las funciones que debe incluir el </w:t>
      </w:r>
      <w:r w:rsidR="00A65A8F" w:rsidRPr="00D57436">
        <w:rPr>
          <w:i/>
          <w:iCs/>
          <w:rPrChange w:id="388" w:author="Daniel Casagallo" w:date="2020-12-21T18:50:00Z">
            <w:rPr/>
          </w:rPrChange>
        </w:rPr>
        <w:t>software</w:t>
      </w:r>
      <w:r w:rsidR="00A65A8F">
        <w:t xml:space="preserve"> y </w:t>
      </w:r>
      <w:r w:rsidR="00964FD8">
        <w:t xml:space="preserve">por otra parte </w:t>
      </w:r>
      <w:r w:rsidR="00A65A8F">
        <w:t>proporciona</w:t>
      </w:r>
      <w:r w:rsidR="00964FD8">
        <w:t>n</w:t>
      </w:r>
      <w:r w:rsidR="00A65A8F">
        <w:t xml:space="preserve"> un valor para el cliente </w:t>
      </w:r>
      <w:r w:rsidR="00964FD8">
        <w:t xml:space="preserve">en cada uno de los entregables al finalizar un </w:t>
      </w:r>
      <w:r w:rsidR="00964FD8" w:rsidRPr="00964FD8">
        <w:rPr>
          <w:i/>
        </w:rPr>
        <w:t>Sprint</w:t>
      </w:r>
      <w:r w:rsidR="00964FD8">
        <w:t xml:space="preserve"> </w:t>
      </w:r>
      <w:sdt>
        <w:sdtPr>
          <w:rPr>
            <w:rFonts w:cs="Arial"/>
            <w:lang w:val="es-ES_tradnl"/>
          </w:rPr>
          <w:id w:val="-27725303"/>
          <w:citation/>
        </w:sdtPr>
        <w:sdtContent>
          <w:r w:rsidR="00A65A8F">
            <w:rPr>
              <w:rFonts w:cs="Arial"/>
              <w:lang w:val="es-ES_tradnl"/>
            </w:rPr>
            <w:fldChar w:fldCharType="begin"/>
          </w:r>
          <w:r w:rsidR="00A65A8F">
            <w:rPr>
              <w:rFonts w:cs="Arial"/>
              <w:lang w:val="es-MX"/>
            </w:rPr>
            <w:instrText xml:space="preserve"> CITATION Iza13 \l 2058 </w:instrText>
          </w:r>
          <w:r w:rsidR="00A65A8F">
            <w:rPr>
              <w:rFonts w:cs="Arial"/>
              <w:lang w:val="es-ES_tradnl"/>
            </w:rPr>
            <w:fldChar w:fldCharType="separate"/>
          </w:r>
          <w:r w:rsidR="009C7FA6" w:rsidRPr="009C7FA6">
            <w:rPr>
              <w:rFonts w:cs="Arial"/>
              <w:noProof/>
              <w:lang w:val="es-MX"/>
            </w:rPr>
            <w:t>[16]</w:t>
          </w:r>
          <w:r w:rsidR="00A65A8F">
            <w:rPr>
              <w:rFonts w:cs="Arial"/>
              <w:lang w:val="es-ES_tradnl"/>
            </w:rPr>
            <w:fldChar w:fldCharType="end"/>
          </w:r>
        </w:sdtContent>
      </w:sdt>
      <w:r w:rsidR="00690C61">
        <w:rPr>
          <w:rFonts w:cs="Arial"/>
          <w:lang w:val="es-ES_tradnl"/>
        </w:rPr>
        <w:t xml:space="preserve">. </w:t>
      </w:r>
    </w:p>
    <w:p w14:paraId="133E78F9" w14:textId="6CCD0F87" w:rsidR="0021564A" w:rsidRDefault="00964FD8" w:rsidP="0021564A">
      <w:r>
        <w:t xml:space="preserve">Por medio de las Historias de Usuario, se establecen todas </w:t>
      </w:r>
      <w:r w:rsidR="00A65A8F">
        <w:t>las func</w:t>
      </w:r>
      <w:r>
        <w:t xml:space="preserve">ionalidades que va a tener los </w:t>
      </w:r>
      <w:del w:id="389" w:author="Daniel Casagallo" w:date="2020-12-21T18:43:00Z">
        <w:r w:rsidDel="0096106E">
          <w:delText>sistema</w:delText>
        </w:r>
      </w:del>
      <w:ins w:id="390" w:author="Daniel Casagallo" w:date="2020-12-21T18:43:00Z">
        <w:r w:rsidR="0096106E">
          <w:t>Sistema</w:t>
        </w:r>
      </w:ins>
      <w:r>
        <w:t>s propuestos.</w:t>
      </w:r>
      <w:r w:rsidR="0021564A">
        <w:t xml:space="preserve"> </w:t>
      </w:r>
      <w:ins w:id="391" w:author="Daniel Casagallo" w:date="2020-12-21T19:11:00Z">
        <w:r w:rsidR="00B16B79">
          <w:rPr>
            <w:rFonts w:cs="Arial"/>
            <w:color w:val="000000" w:themeColor="text1"/>
            <w:lang w:eastAsia="pt-BR"/>
          </w:rPr>
          <w:t>La</w:t>
        </w:r>
        <w:r w:rsidR="00B16B79" w:rsidRPr="000063F2">
          <w:rPr>
            <w:b/>
            <w:bCs/>
          </w:rPr>
          <w:t xml:space="preserve"> </w:t>
        </w:r>
      </w:ins>
      <w:r w:rsidR="008B6207" w:rsidRPr="000063F2">
        <w:rPr>
          <w:b/>
          <w:bCs/>
        </w:rPr>
        <w:fldChar w:fldCharType="begin"/>
      </w:r>
      <w:r w:rsidR="008B6207" w:rsidRPr="000063F2">
        <w:rPr>
          <w:b/>
          <w:bCs/>
        </w:rPr>
        <w:instrText xml:space="preserve"> REF _Ref56999163 \h  \* MERGEFORMAT </w:instrText>
      </w:r>
      <w:r w:rsidR="008B6207" w:rsidRPr="000063F2">
        <w:rPr>
          <w:b/>
          <w:bCs/>
        </w:rPr>
      </w:r>
      <w:r w:rsidR="008B6207" w:rsidRPr="000063F2">
        <w:rPr>
          <w:b/>
          <w:bCs/>
        </w:rPr>
        <w:fldChar w:fldCharType="separate"/>
      </w:r>
      <w:r w:rsidR="009C7FA6" w:rsidRPr="009C7FA6">
        <w:rPr>
          <w:rFonts w:cs="Arial"/>
          <w:b/>
          <w:bCs/>
        </w:rPr>
        <w:t xml:space="preserve">TABLA </w:t>
      </w:r>
      <w:r w:rsidR="009C7FA6" w:rsidRPr="009C7FA6">
        <w:rPr>
          <w:rFonts w:cs="Arial"/>
          <w:b/>
          <w:bCs/>
          <w:noProof/>
        </w:rPr>
        <w:t>II</w:t>
      </w:r>
      <w:r w:rsidR="008B6207" w:rsidRPr="000063F2">
        <w:rPr>
          <w:b/>
          <w:bCs/>
        </w:rPr>
        <w:fldChar w:fldCharType="end"/>
      </w:r>
      <w:r w:rsidR="00A65A8F">
        <w:t xml:space="preserve"> </w:t>
      </w:r>
      <w:r w:rsidR="0021564A">
        <w:t>detalla</w:t>
      </w:r>
      <w:r>
        <w:t xml:space="preserve"> </w:t>
      </w:r>
      <w:r w:rsidR="008E4948">
        <w:t>un modelo</w:t>
      </w:r>
      <w:r>
        <w:t xml:space="preserve"> de</w:t>
      </w:r>
      <w:r w:rsidR="00A65A8F">
        <w:t xml:space="preserve"> </w:t>
      </w:r>
      <w:r w:rsidR="0021564A">
        <w:t>una</w:t>
      </w:r>
      <w:r w:rsidR="00A65A8F">
        <w:t xml:space="preserve"> Historia de Usuario </w:t>
      </w:r>
      <w:r>
        <w:t>desarrollad</w:t>
      </w:r>
      <w:r w:rsidR="0021564A">
        <w:t>o</w:t>
      </w:r>
      <w:r w:rsidR="00A65A8F">
        <w:t xml:space="preserve">. </w:t>
      </w:r>
      <w:r w:rsidR="0021564A">
        <w:t>Por otra parte, las</w:t>
      </w:r>
      <w:r w:rsidR="00A65A8F">
        <w:t xml:space="preserve"> </w:t>
      </w:r>
      <w:r w:rsidR="000063F2">
        <w:t>41</w:t>
      </w:r>
      <w:r w:rsidR="00A65A8F">
        <w:t xml:space="preserve"> </w:t>
      </w:r>
      <w:r w:rsidR="00E2460C">
        <w:t xml:space="preserve">Historias </w:t>
      </w:r>
      <w:r w:rsidR="00A65A8F">
        <w:t xml:space="preserve">de </w:t>
      </w:r>
      <w:r w:rsidR="00E2460C">
        <w:t xml:space="preserve">Usuario </w:t>
      </w:r>
      <w:r w:rsidR="0021564A">
        <w:t>faltantes</w:t>
      </w:r>
      <w:r w:rsidR="0021564A" w:rsidRPr="0021564A">
        <w:rPr>
          <w:rFonts w:cs="Arial"/>
          <w:lang w:val="es-ES_tradnl"/>
        </w:rPr>
        <w:t xml:space="preserve"> </w:t>
      </w:r>
      <w:r w:rsidR="0021564A">
        <w:rPr>
          <w:rFonts w:cs="Arial"/>
          <w:lang w:val="es-ES_tradnl"/>
        </w:rPr>
        <w:t xml:space="preserve">se describen dentro del </w:t>
      </w:r>
      <w:r w:rsidR="0021564A" w:rsidRPr="0004126A">
        <w:rPr>
          <w:rFonts w:cs="Arial"/>
          <w:lang w:val="es-ES_tradnl"/>
        </w:rPr>
        <w:t>Manual Técnico</w:t>
      </w:r>
      <w:r w:rsidR="00102BE7">
        <w:t xml:space="preserve"> </w:t>
      </w:r>
      <w:r w:rsidR="00102BE7" w:rsidRPr="00E5445C">
        <w:rPr>
          <w:rFonts w:eastAsia="Times New Roman" w:cs="Arial"/>
          <w:bCs/>
          <w:lang w:eastAsia="pt-BR"/>
        </w:rPr>
        <w:t xml:space="preserve">(pág. </w:t>
      </w:r>
      <w:r w:rsidR="001D7021" w:rsidRPr="00E5445C">
        <w:rPr>
          <w:rFonts w:eastAsia="Times New Roman" w:cs="Arial"/>
          <w:bCs/>
          <w:lang w:eastAsia="pt-BR"/>
        </w:rPr>
        <w:t>5</w:t>
      </w:r>
      <w:r w:rsidR="00102BE7" w:rsidRPr="00E5445C">
        <w:rPr>
          <w:rFonts w:eastAsia="Times New Roman" w:cs="Arial"/>
          <w:bCs/>
          <w:lang w:eastAsia="pt-BR"/>
        </w:rPr>
        <w:t xml:space="preserve"> - </w:t>
      </w:r>
      <w:r w:rsidR="001D7021" w:rsidRPr="00E5445C">
        <w:rPr>
          <w:rFonts w:eastAsia="Times New Roman" w:cs="Arial"/>
          <w:bCs/>
          <w:lang w:eastAsia="pt-BR"/>
        </w:rPr>
        <w:t>25</w:t>
      </w:r>
      <w:r w:rsidR="00102BE7" w:rsidRPr="00E5445C">
        <w:rPr>
          <w:rFonts w:eastAsia="Times New Roman" w:cs="Arial"/>
          <w:bCs/>
          <w:lang w:eastAsia="pt-BR"/>
        </w:rPr>
        <w:t>)</w:t>
      </w:r>
      <w:r w:rsidR="00A65A8F" w:rsidRPr="00E5445C">
        <w:t>.</w:t>
      </w:r>
    </w:p>
    <w:p w14:paraId="214C4EA2" w14:textId="5565F970" w:rsidR="00A65A8F" w:rsidRPr="00A65A8F" w:rsidRDefault="00A65A8F" w:rsidP="00A65A8F">
      <w:pPr>
        <w:pStyle w:val="Descripcin"/>
        <w:keepNext/>
        <w:spacing w:line="360" w:lineRule="auto"/>
        <w:jc w:val="center"/>
        <w:rPr>
          <w:rFonts w:cs="Arial"/>
          <w:i w:val="0"/>
          <w:iCs w:val="0"/>
          <w:color w:val="auto"/>
          <w:sz w:val="20"/>
          <w:szCs w:val="22"/>
        </w:rPr>
      </w:pPr>
      <w:bookmarkStart w:id="392" w:name="_Ref56999163"/>
      <w:bookmarkStart w:id="393" w:name="_Toc58407719"/>
      <w:r w:rsidRPr="00CC206A">
        <w:rPr>
          <w:rFonts w:cs="Arial"/>
          <w:b/>
          <w:bCs/>
          <w:i w:val="0"/>
          <w:iCs w:val="0"/>
          <w:color w:val="auto"/>
          <w:sz w:val="20"/>
          <w:szCs w:val="22"/>
        </w:rPr>
        <w:t xml:space="preserve">TABLA </w:t>
      </w:r>
      <w:r w:rsidR="00BC7DAB">
        <w:rPr>
          <w:rFonts w:cs="Arial"/>
          <w:b/>
          <w:bCs/>
          <w:i w:val="0"/>
          <w:iCs w:val="0"/>
          <w:color w:val="auto"/>
          <w:sz w:val="20"/>
          <w:szCs w:val="22"/>
        </w:rPr>
        <w:fldChar w:fldCharType="begin"/>
      </w:r>
      <w:r w:rsidR="00BC7DAB">
        <w:rPr>
          <w:rFonts w:cs="Arial"/>
          <w:b/>
          <w:bCs/>
          <w:i w:val="0"/>
          <w:iCs w:val="0"/>
          <w:color w:val="auto"/>
          <w:sz w:val="20"/>
          <w:szCs w:val="22"/>
        </w:rPr>
        <w:instrText xml:space="preserve"> SEQ TABLA \* ROMAN </w:instrText>
      </w:r>
      <w:r w:rsidR="00BC7DAB">
        <w:rPr>
          <w:rFonts w:cs="Arial"/>
          <w:b/>
          <w:bCs/>
          <w:i w:val="0"/>
          <w:iCs w:val="0"/>
          <w:color w:val="auto"/>
          <w:sz w:val="20"/>
          <w:szCs w:val="22"/>
        </w:rPr>
        <w:fldChar w:fldCharType="separate"/>
      </w:r>
      <w:r w:rsidR="009C7FA6">
        <w:rPr>
          <w:rFonts w:cs="Arial"/>
          <w:b/>
          <w:bCs/>
          <w:i w:val="0"/>
          <w:iCs w:val="0"/>
          <w:noProof/>
          <w:color w:val="auto"/>
          <w:sz w:val="20"/>
          <w:szCs w:val="22"/>
        </w:rPr>
        <w:t>II</w:t>
      </w:r>
      <w:r w:rsidR="00BC7DAB">
        <w:rPr>
          <w:rFonts w:cs="Arial"/>
          <w:b/>
          <w:bCs/>
          <w:i w:val="0"/>
          <w:iCs w:val="0"/>
          <w:color w:val="auto"/>
          <w:sz w:val="20"/>
          <w:szCs w:val="22"/>
        </w:rPr>
        <w:fldChar w:fldCharType="end"/>
      </w:r>
      <w:bookmarkEnd w:id="392"/>
      <w:r w:rsidRPr="00CC206A">
        <w:rPr>
          <w:rFonts w:cs="Arial"/>
          <w:b/>
          <w:bCs/>
          <w:i w:val="0"/>
          <w:iCs w:val="0"/>
          <w:color w:val="auto"/>
          <w:sz w:val="20"/>
          <w:szCs w:val="22"/>
        </w:rPr>
        <w:t>:</w:t>
      </w:r>
      <w:r w:rsidRPr="00CC206A">
        <w:rPr>
          <w:rFonts w:cs="Arial"/>
          <w:i w:val="0"/>
          <w:iCs w:val="0"/>
          <w:color w:val="auto"/>
          <w:sz w:val="20"/>
          <w:szCs w:val="22"/>
        </w:rPr>
        <w:t xml:space="preserve"> </w:t>
      </w:r>
      <w:r w:rsidR="008B6207" w:rsidRPr="008B6207">
        <w:rPr>
          <w:rFonts w:cs="Arial"/>
          <w:i w:val="0"/>
          <w:iCs w:val="0"/>
          <w:color w:val="auto"/>
          <w:sz w:val="20"/>
          <w:szCs w:val="22"/>
        </w:rPr>
        <w:t xml:space="preserve">Historia de Usuario 1- Inicio de sesión del usuario administrador en el </w:t>
      </w:r>
      <w:del w:id="394" w:author="Daniel Casagallo" w:date="2020-12-21T18:43:00Z">
        <w:r w:rsidR="005C2136" w:rsidDel="0096106E">
          <w:rPr>
            <w:rFonts w:cs="Arial"/>
            <w:i w:val="0"/>
            <w:iCs w:val="0"/>
            <w:color w:val="auto"/>
            <w:sz w:val="20"/>
            <w:szCs w:val="22"/>
          </w:rPr>
          <w:delText>Sistema</w:delText>
        </w:r>
      </w:del>
      <w:ins w:id="395" w:author="Daniel Casagallo" w:date="2020-12-21T18:43:00Z">
        <w:r w:rsidR="0096106E">
          <w:rPr>
            <w:rFonts w:cs="Arial"/>
            <w:i w:val="0"/>
            <w:iCs w:val="0"/>
            <w:color w:val="auto"/>
            <w:sz w:val="20"/>
            <w:szCs w:val="22"/>
          </w:rPr>
          <w:t>Sistema</w:t>
        </w:r>
      </w:ins>
      <w:r w:rsidR="008B6207" w:rsidRPr="008B6207">
        <w:rPr>
          <w:rFonts w:cs="Arial"/>
          <w:i w:val="0"/>
          <w:iCs w:val="0"/>
          <w:color w:val="auto"/>
          <w:sz w:val="20"/>
          <w:szCs w:val="22"/>
        </w:rPr>
        <w:t xml:space="preserve"> </w:t>
      </w:r>
      <w:del w:id="396" w:author="Daniel Casagallo" w:date="2020-12-21T18:44:00Z">
        <w:r w:rsidR="005C2136" w:rsidDel="0096106E">
          <w:rPr>
            <w:rFonts w:cs="Arial"/>
            <w:i w:val="0"/>
            <w:iCs w:val="0"/>
            <w:color w:val="auto"/>
            <w:sz w:val="20"/>
            <w:szCs w:val="22"/>
          </w:rPr>
          <w:delText>Web</w:delText>
        </w:r>
      </w:del>
      <w:bookmarkEnd w:id="393"/>
      <w:ins w:id="397" w:author="Daniel Casagallo" w:date="2020-12-21T18:44:00Z">
        <w:r w:rsidR="0096106E">
          <w:rPr>
            <w:rFonts w:cs="Arial"/>
            <w:i w:val="0"/>
            <w:iCs w:val="0"/>
            <w:color w:val="auto"/>
            <w:sz w:val="20"/>
            <w:szCs w:val="22"/>
          </w:rPr>
          <w:t>Web</w:t>
        </w:r>
      </w:ins>
    </w:p>
    <w:tbl>
      <w:tblPr>
        <w:tblStyle w:val="Tablaconcuadrcula"/>
        <w:tblW w:w="0" w:type="auto"/>
        <w:jc w:val="center"/>
        <w:tblLook w:val="04A0" w:firstRow="1" w:lastRow="0" w:firstColumn="1" w:lastColumn="0" w:noHBand="0" w:noVBand="1"/>
      </w:tblPr>
      <w:tblGrid>
        <w:gridCol w:w="3816"/>
        <w:gridCol w:w="3819"/>
      </w:tblGrid>
      <w:tr w:rsidR="00A65A8F" w:rsidRPr="00F979C4" w14:paraId="1D3C0317" w14:textId="77777777" w:rsidTr="00802EC4">
        <w:trPr>
          <w:trHeight w:val="311"/>
          <w:jc w:val="center"/>
        </w:trPr>
        <w:tc>
          <w:tcPr>
            <w:tcW w:w="7635" w:type="dxa"/>
            <w:gridSpan w:val="2"/>
            <w:shd w:val="clear" w:color="auto" w:fill="D9D9D9" w:themeFill="background1" w:themeFillShade="D9"/>
            <w:vAlign w:val="bottom"/>
          </w:tcPr>
          <w:p w14:paraId="3A0642C3" w14:textId="77777777" w:rsidR="00A65A8F" w:rsidRPr="00D340E6" w:rsidRDefault="00A65A8F" w:rsidP="008B6207">
            <w:pPr>
              <w:jc w:val="right"/>
              <w:rPr>
                <w:rFonts w:cs="Arial"/>
                <w:b/>
              </w:rPr>
            </w:pPr>
            <w:r w:rsidRPr="00D340E6">
              <w:rPr>
                <w:rFonts w:cs="Arial"/>
                <w:b/>
              </w:rPr>
              <w:t>HISTORIA DE USUARIO</w:t>
            </w:r>
          </w:p>
        </w:tc>
      </w:tr>
      <w:tr w:rsidR="00A65A8F" w:rsidRPr="00F979C4" w14:paraId="4783510B" w14:textId="77777777" w:rsidTr="00802EC4">
        <w:trPr>
          <w:trHeight w:val="484"/>
          <w:jc w:val="center"/>
        </w:trPr>
        <w:tc>
          <w:tcPr>
            <w:tcW w:w="3816" w:type="dxa"/>
            <w:vAlign w:val="center"/>
          </w:tcPr>
          <w:p w14:paraId="224F5170" w14:textId="77777777" w:rsidR="00A65A8F" w:rsidRPr="00D340E6" w:rsidRDefault="00A65A8F" w:rsidP="008B6207">
            <w:pPr>
              <w:rPr>
                <w:rFonts w:cs="Arial"/>
              </w:rPr>
            </w:pPr>
            <w:r w:rsidRPr="00D340E6">
              <w:rPr>
                <w:rFonts w:cs="Arial"/>
                <w:b/>
              </w:rPr>
              <w:t xml:space="preserve">Identificador (ID): </w:t>
            </w:r>
            <w:r w:rsidRPr="00D340E6">
              <w:rPr>
                <w:rFonts w:cs="Arial"/>
              </w:rPr>
              <w:t>HU001</w:t>
            </w:r>
          </w:p>
        </w:tc>
        <w:tc>
          <w:tcPr>
            <w:tcW w:w="3819" w:type="dxa"/>
            <w:vAlign w:val="center"/>
          </w:tcPr>
          <w:p w14:paraId="57F4057C" w14:textId="77777777" w:rsidR="00A65A8F" w:rsidRPr="00D340E6" w:rsidRDefault="00A65A8F" w:rsidP="008B6207">
            <w:pPr>
              <w:rPr>
                <w:rFonts w:cs="Arial"/>
              </w:rPr>
            </w:pPr>
            <w:r w:rsidRPr="00D340E6">
              <w:rPr>
                <w:rFonts w:cs="Arial"/>
                <w:b/>
              </w:rPr>
              <w:t xml:space="preserve">Usuario: </w:t>
            </w:r>
            <w:r w:rsidRPr="00D340E6">
              <w:rPr>
                <w:rFonts w:cs="Arial"/>
              </w:rPr>
              <w:t>Administrador</w:t>
            </w:r>
          </w:p>
        </w:tc>
      </w:tr>
      <w:tr w:rsidR="00A65A8F" w:rsidRPr="00F979C4" w14:paraId="20660612" w14:textId="77777777" w:rsidTr="00802EC4">
        <w:trPr>
          <w:trHeight w:val="532"/>
          <w:jc w:val="center"/>
        </w:trPr>
        <w:tc>
          <w:tcPr>
            <w:tcW w:w="7635" w:type="dxa"/>
            <w:gridSpan w:val="2"/>
            <w:vAlign w:val="center"/>
          </w:tcPr>
          <w:p w14:paraId="13C8FB86" w14:textId="123FC89F" w:rsidR="00A65A8F" w:rsidRPr="00D340E6" w:rsidRDefault="00A65A8F" w:rsidP="008B6207">
            <w:pPr>
              <w:rPr>
                <w:rFonts w:cs="Arial"/>
                <w:bCs/>
              </w:rPr>
            </w:pPr>
            <w:r w:rsidRPr="00D340E6">
              <w:rPr>
                <w:rFonts w:cs="Arial"/>
                <w:b/>
              </w:rPr>
              <w:t xml:space="preserve">Nombre Historia: </w:t>
            </w:r>
            <w:r w:rsidRPr="00D340E6">
              <w:rPr>
                <w:rFonts w:cs="Arial"/>
              </w:rPr>
              <w:t xml:space="preserve">Inicio de sesión del usuario administrador en el </w:t>
            </w:r>
            <w:del w:id="398" w:author="Daniel Casagallo" w:date="2020-12-21T18:43:00Z">
              <w:r w:rsidR="005C2136" w:rsidDel="0096106E">
                <w:rPr>
                  <w:rFonts w:cs="Arial"/>
                </w:rPr>
                <w:delText>Sistema</w:delText>
              </w:r>
            </w:del>
            <w:ins w:id="399" w:author="Daniel Casagallo" w:date="2020-12-21T18:43:00Z">
              <w:r w:rsidR="0096106E">
                <w:rPr>
                  <w:rFonts w:cs="Arial"/>
                </w:rPr>
                <w:t>Sistema</w:t>
              </w:r>
            </w:ins>
            <w:r w:rsidRPr="00D340E6">
              <w:rPr>
                <w:rFonts w:cs="Arial"/>
              </w:rPr>
              <w:t xml:space="preserve"> </w:t>
            </w:r>
            <w:del w:id="400" w:author="Daniel Casagallo" w:date="2020-12-21T18:44:00Z">
              <w:r w:rsidR="005C2136" w:rsidDel="0096106E">
                <w:rPr>
                  <w:rFonts w:cs="Arial"/>
                </w:rPr>
                <w:delText>Web</w:delText>
              </w:r>
            </w:del>
            <w:ins w:id="401" w:author="Daniel Casagallo" w:date="2020-12-21T18:44:00Z">
              <w:r w:rsidR="0096106E">
                <w:rPr>
                  <w:rFonts w:cs="Arial"/>
                </w:rPr>
                <w:t>Web</w:t>
              </w:r>
            </w:ins>
          </w:p>
        </w:tc>
      </w:tr>
      <w:tr w:rsidR="00A65A8F" w:rsidRPr="00F979C4" w14:paraId="478CA7BB" w14:textId="77777777" w:rsidTr="00802EC4">
        <w:trPr>
          <w:trHeight w:val="403"/>
          <w:jc w:val="center"/>
        </w:trPr>
        <w:tc>
          <w:tcPr>
            <w:tcW w:w="3816" w:type="dxa"/>
            <w:vAlign w:val="center"/>
          </w:tcPr>
          <w:p w14:paraId="05039179" w14:textId="77777777" w:rsidR="00A65A8F" w:rsidRPr="00D340E6" w:rsidRDefault="00A65A8F" w:rsidP="008B6207">
            <w:pPr>
              <w:rPr>
                <w:rFonts w:cs="Arial"/>
              </w:rPr>
            </w:pPr>
            <w:r w:rsidRPr="00D340E6">
              <w:rPr>
                <w:rFonts w:cs="Arial"/>
                <w:b/>
              </w:rPr>
              <w:t xml:space="preserve">Prioridad en negocio: </w:t>
            </w:r>
            <w:r w:rsidRPr="00D340E6">
              <w:rPr>
                <w:rFonts w:cs="Arial"/>
              </w:rPr>
              <w:t>Alta</w:t>
            </w:r>
          </w:p>
        </w:tc>
        <w:tc>
          <w:tcPr>
            <w:tcW w:w="3819" w:type="dxa"/>
            <w:vAlign w:val="bottom"/>
          </w:tcPr>
          <w:p w14:paraId="74F07385" w14:textId="77777777" w:rsidR="00A65A8F" w:rsidRPr="00D340E6" w:rsidRDefault="00A65A8F" w:rsidP="008B6207">
            <w:pPr>
              <w:rPr>
                <w:rFonts w:cs="Arial"/>
              </w:rPr>
            </w:pPr>
            <w:r w:rsidRPr="00D340E6">
              <w:rPr>
                <w:rFonts w:cs="Arial"/>
                <w:b/>
                <w:bCs/>
              </w:rPr>
              <w:t xml:space="preserve">Riesgo en desarrollo: </w:t>
            </w:r>
            <w:r w:rsidRPr="00D340E6">
              <w:rPr>
                <w:rFonts w:cs="Arial"/>
              </w:rPr>
              <w:t>Alta</w:t>
            </w:r>
          </w:p>
        </w:tc>
      </w:tr>
      <w:tr w:rsidR="00A65A8F" w:rsidRPr="00F979C4" w14:paraId="29F4074A" w14:textId="77777777" w:rsidTr="00802EC4">
        <w:trPr>
          <w:trHeight w:val="533"/>
          <w:jc w:val="center"/>
        </w:trPr>
        <w:tc>
          <w:tcPr>
            <w:tcW w:w="7635" w:type="dxa"/>
            <w:gridSpan w:val="2"/>
            <w:vAlign w:val="center"/>
          </w:tcPr>
          <w:p w14:paraId="7A0B98DB" w14:textId="77777777" w:rsidR="00A65A8F" w:rsidRPr="00D340E6" w:rsidRDefault="00A65A8F" w:rsidP="008B6207">
            <w:pPr>
              <w:rPr>
                <w:rFonts w:cs="Arial"/>
                <w:b/>
              </w:rPr>
            </w:pPr>
            <w:r w:rsidRPr="00D340E6">
              <w:rPr>
                <w:rFonts w:cs="Arial"/>
                <w:b/>
              </w:rPr>
              <w:t xml:space="preserve">Iteración Asignada: </w:t>
            </w:r>
            <w:r w:rsidRPr="00D340E6">
              <w:rPr>
                <w:rFonts w:cs="Arial"/>
              </w:rPr>
              <w:t>1</w:t>
            </w:r>
          </w:p>
        </w:tc>
      </w:tr>
      <w:tr w:rsidR="00A65A8F" w:rsidRPr="00F979C4" w14:paraId="52144754" w14:textId="77777777" w:rsidTr="00802EC4">
        <w:trPr>
          <w:trHeight w:val="541"/>
          <w:jc w:val="center"/>
        </w:trPr>
        <w:tc>
          <w:tcPr>
            <w:tcW w:w="7635" w:type="dxa"/>
            <w:gridSpan w:val="2"/>
            <w:vAlign w:val="center"/>
          </w:tcPr>
          <w:p w14:paraId="11C873EF" w14:textId="77777777" w:rsidR="00A65A8F" w:rsidRPr="00D340E6" w:rsidRDefault="00A65A8F" w:rsidP="008B6207">
            <w:pPr>
              <w:rPr>
                <w:rFonts w:cs="Arial"/>
                <w:b/>
              </w:rPr>
            </w:pPr>
            <w:r w:rsidRPr="00D340E6">
              <w:rPr>
                <w:rFonts w:cs="Arial"/>
                <w:b/>
              </w:rPr>
              <w:t xml:space="preserve">Responsable (es): </w:t>
            </w:r>
            <w:r>
              <w:rPr>
                <w:rFonts w:cs="Arial"/>
              </w:rPr>
              <w:t xml:space="preserve">Daniel </w:t>
            </w:r>
            <w:r w:rsidRPr="00D340E6">
              <w:rPr>
                <w:rFonts w:cs="Arial"/>
              </w:rPr>
              <w:t>Ca</w:t>
            </w:r>
            <w:r>
              <w:rPr>
                <w:rFonts w:cs="Arial"/>
              </w:rPr>
              <w:t>sagallo</w:t>
            </w:r>
            <w:r w:rsidRPr="00D340E6">
              <w:rPr>
                <w:rFonts w:cs="Arial"/>
              </w:rPr>
              <w:t xml:space="preserve"> – </w:t>
            </w:r>
            <w:r w:rsidRPr="00A26978">
              <w:rPr>
                <w:rFonts w:cs="Arial"/>
                <w:bCs/>
              </w:rPr>
              <w:t>Javier</w:t>
            </w:r>
            <w:r w:rsidRPr="00447DF1">
              <w:rPr>
                <w:rFonts w:cs="Arial"/>
              </w:rPr>
              <w:t xml:space="preserve"> Maiza</w:t>
            </w:r>
          </w:p>
        </w:tc>
      </w:tr>
      <w:tr w:rsidR="00A65A8F" w:rsidRPr="00F979C4" w14:paraId="36052D01" w14:textId="77777777" w:rsidTr="0014287D">
        <w:trPr>
          <w:trHeight w:val="1181"/>
          <w:jc w:val="center"/>
        </w:trPr>
        <w:tc>
          <w:tcPr>
            <w:tcW w:w="7635" w:type="dxa"/>
            <w:gridSpan w:val="2"/>
          </w:tcPr>
          <w:p w14:paraId="6F01417F" w14:textId="77777777" w:rsidR="00A65A8F" w:rsidRPr="00D340E6" w:rsidRDefault="00A65A8F" w:rsidP="008B6207">
            <w:pPr>
              <w:rPr>
                <w:rFonts w:cs="Arial"/>
                <w:b/>
              </w:rPr>
            </w:pPr>
            <w:r w:rsidRPr="00D340E6">
              <w:rPr>
                <w:rFonts w:cs="Arial"/>
                <w:b/>
              </w:rPr>
              <w:t xml:space="preserve">Descripción: </w:t>
            </w:r>
          </w:p>
          <w:p w14:paraId="4911415B" w14:textId="0661942D" w:rsidR="00A65A8F" w:rsidRPr="00D340E6" w:rsidRDefault="0021564A" w:rsidP="0014287D">
            <w:pPr>
              <w:rPr>
                <w:rFonts w:cs="Arial"/>
              </w:rPr>
            </w:pPr>
            <w:r>
              <w:rPr>
                <w:rFonts w:cs="Arial"/>
              </w:rPr>
              <w:t>Los datos de inicio de sesión</w:t>
            </w:r>
            <w:r w:rsidR="000063F2" w:rsidRPr="000063F2">
              <w:rPr>
                <w:rFonts w:cs="Arial"/>
              </w:rPr>
              <w:t xml:space="preserve"> </w:t>
            </w:r>
            <w:r w:rsidR="0014287D">
              <w:rPr>
                <w:rFonts w:cs="Arial"/>
              </w:rPr>
              <w:t xml:space="preserve">para el </w:t>
            </w:r>
            <w:r w:rsidR="000063F2" w:rsidRPr="000063F2">
              <w:rPr>
                <w:rFonts w:cs="Arial"/>
              </w:rPr>
              <w:t>usuario administrador l</w:t>
            </w:r>
            <w:r>
              <w:rPr>
                <w:rFonts w:cs="Arial"/>
              </w:rPr>
              <w:t>o</w:t>
            </w:r>
            <w:r w:rsidR="000063F2" w:rsidRPr="000063F2">
              <w:rPr>
                <w:rFonts w:cs="Arial"/>
              </w:rPr>
              <w:t>s proporciona</w:t>
            </w:r>
            <w:r>
              <w:rPr>
                <w:rFonts w:cs="Arial"/>
              </w:rPr>
              <w:t>n</w:t>
            </w:r>
            <w:r w:rsidR="000063F2" w:rsidRPr="000063F2">
              <w:rPr>
                <w:rFonts w:cs="Arial"/>
              </w:rPr>
              <w:t xml:space="preserve"> </w:t>
            </w:r>
            <w:r>
              <w:rPr>
                <w:rFonts w:cs="Arial"/>
              </w:rPr>
              <w:t>los desarrolladores</w:t>
            </w:r>
            <w:r w:rsidR="000063F2" w:rsidRPr="000063F2">
              <w:rPr>
                <w:rFonts w:cs="Arial"/>
              </w:rPr>
              <w:t xml:space="preserve"> </w:t>
            </w:r>
          </w:p>
        </w:tc>
      </w:tr>
      <w:tr w:rsidR="00A65A8F" w:rsidRPr="00F979C4" w14:paraId="21E08491" w14:textId="77777777" w:rsidTr="0014287D">
        <w:trPr>
          <w:trHeight w:val="1128"/>
          <w:jc w:val="center"/>
        </w:trPr>
        <w:tc>
          <w:tcPr>
            <w:tcW w:w="7635" w:type="dxa"/>
            <w:gridSpan w:val="2"/>
          </w:tcPr>
          <w:p w14:paraId="7F9C5D3F" w14:textId="77777777" w:rsidR="00A65A8F" w:rsidRPr="00D340E6" w:rsidRDefault="00A65A8F" w:rsidP="008B6207">
            <w:pPr>
              <w:rPr>
                <w:rFonts w:cs="Arial"/>
                <w:b/>
              </w:rPr>
            </w:pPr>
            <w:r w:rsidRPr="00D340E6">
              <w:rPr>
                <w:rFonts w:cs="Arial"/>
                <w:b/>
              </w:rPr>
              <w:t>Observación:</w:t>
            </w:r>
          </w:p>
          <w:p w14:paraId="4A1850CC" w14:textId="409013DB" w:rsidR="00A65A8F" w:rsidRPr="00D340E6" w:rsidRDefault="0014287D" w:rsidP="0014287D">
            <w:pPr>
              <w:keepNext/>
              <w:rPr>
                <w:rFonts w:cs="Arial"/>
              </w:rPr>
            </w:pPr>
            <w:r>
              <w:rPr>
                <w:rFonts w:cs="Arial"/>
              </w:rPr>
              <w:t xml:space="preserve">El </w:t>
            </w:r>
            <w:r w:rsidR="0021564A">
              <w:rPr>
                <w:rFonts w:cs="Arial"/>
              </w:rPr>
              <w:t>perfil</w:t>
            </w:r>
            <w:r>
              <w:rPr>
                <w:rFonts w:cs="Arial"/>
              </w:rPr>
              <w:t xml:space="preserve"> administrador puede</w:t>
            </w:r>
            <w:r w:rsidRPr="000063F2">
              <w:rPr>
                <w:rFonts w:cs="Arial"/>
              </w:rPr>
              <w:t xml:space="preserve"> modificar sus datos personales, así como </w:t>
            </w:r>
            <w:r>
              <w:rPr>
                <w:rFonts w:cs="Arial"/>
              </w:rPr>
              <w:t>la foto</w:t>
            </w:r>
            <w:r w:rsidRPr="000063F2">
              <w:rPr>
                <w:rFonts w:cs="Arial"/>
              </w:rPr>
              <w:t>, número de teléfono, correo electrónico y contraseña</w:t>
            </w:r>
            <w:r>
              <w:rPr>
                <w:rFonts w:cs="Arial"/>
              </w:rPr>
              <w:t>.</w:t>
            </w:r>
          </w:p>
        </w:tc>
      </w:tr>
    </w:tbl>
    <w:p w14:paraId="706A5330" w14:textId="77777777" w:rsidR="00A65A8F" w:rsidRPr="00A65A8F" w:rsidRDefault="00A65A8F" w:rsidP="00A65A8F"/>
    <w:p w14:paraId="1A77D86F" w14:textId="75877EF6" w:rsidR="00782E0E" w:rsidRPr="002366FD" w:rsidRDefault="00782E0E" w:rsidP="003F2AF1">
      <w:pPr>
        <w:pStyle w:val="Ttulo4"/>
        <w:numPr>
          <w:ilvl w:val="0"/>
          <w:numId w:val="0"/>
        </w:numPr>
        <w:rPr>
          <w:i/>
        </w:rPr>
      </w:pPr>
      <w:r w:rsidRPr="002366FD">
        <w:rPr>
          <w:i/>
        </w:rPr>
        <w:lastRenderedPageBreak/>
        <w:t xml:space="preserve">Product Backlog </w:t>
      </w:r>
    </w:p>
    <w:p w14:paraId="7D141036" w14:textId="1F50BAD9" w:rsidR="002366FD" w:rsidRDefault="008E4948" w:rsidP="00782E0E">
      <w:r>
        <w:t>Se describe como una lista</w:t>
      </w:r>
      <w:r w:rsidR="008B6207">
        <w:t xml:space="preserve"> ordenada </w:t>
      </w:r>
      <w:r>
        <w:t>con los componentes que se requieren para desarrollar un producto</w:t>
      </w:r>
      <w:r w:rsidR="002366FD">
        <w:t xml:space="preserve">, permitiendo </w:t>
      </w:r>
      <w:r>
        <w:t>así</w:t>
      </w:r>
      <w:r w:rsidR="002366FD">
        <w:t xml:space="preserve"> mantener </w:t>
      </w:r>
      <w:r w:rsidR="002366FD" w:rsidRPr="00E73C67">
        <w:rPr>
          <w:rFonts w:cs="Arial"/>
          <w:lang w:val="es-ES_tradnl"/>
        </w:rPr>
        <w:t xml:space="preserve">un mejor control </w:t>
      </w:r>
      <w:r w:rsidR="002366FD">
        <w:rPr>
          <w:rFonts w:cs="Arial"/>
          <w:lang w:val="es-ES_tradnl"/>
        </w:rPr>
        <w:t xml:space="preserve">en el listado de las actividades y </w:t>
      </w:r>
      <w:r w:rsidR="002366FD">
        <w:t xml:space="preserve">correcciones que constituyen cambios a realizarse </w:t>
      </w:r>
      <w:r w:rsidR="002366FD" w:rsidRPr="00E73C67">
        <w:rPr>
          <w:rFonts w:cs="Arial"/>
          <w:lang w:val="es-ES_tradnl"/>
        </w:rPr>
        <w:t>en el transcurso del desarrollo</w:t>
      </w:r>
      <w:r w:rsidR="002366FD">
        <w:t xml:space="preserve"> </w:t>
      </w:r>
      <w:sdt>
        <w:sdtPr>
          <w:rPr>
            <w:rFonts w:cs="Arial"/>
            <w:lang w:val="es-ES_tradnl"/>
          </w:rPr>
          <w:id w:val="629668250"/>
          <w:citation/>
        </w:sdtPr>
        <w:sdtContent>
          <w:r w:rsidR="008B6207">
            <w:rPr>
              <w:rFonts w:cs="Arial"/>
              <w:lang w:val="es-ES_tradnl"/>
            </w:rPr>
            <w:fldChar w:fldCharType="begin"/>
          </w:r>
          <w:r w:rsidR="008B6207">
            <w:rPr>
              <w:rFonts w:cs="Arial"/>
              <w:lang w:val="es-MX"/>
            </w:rPr>
            <w:instrText xml:space="preserve"> CITATION Sch \l 2058 </w:instrText>
          </w:r>
          <w:r w:rsidR="008B6207">
            <w:rPr>
              <w:rFonts w:cs="Arial"/>
              <w:lang w:val="es-ES_tradnl"/>
            </w:rPr>
            <w:fldChar w:fldCharType="separate"/>
          </w:r>
          <w:r w:rsidR="009C7FA6" w:rsidRPr="009C7FA6">
            <w:rPr>
              <w:rFonts w:cs="Arial"/>
              <w:noProof/>
              <w:lang w:val="es-MX"/>
            </w:rPr>
            <w:t>[15]</w:t>
          </w:r>
          <w:r w:rsidR="008B6207">
            <w:rPr>
              <w:rFonts w:cs="Arial"/>
              <w:lang w:val="es-ES_tradnl"/>
            </w:rPr>
            <w:fldChar w:fldCharType="end"/>
          </w:r>
        </w:sdtContent>
      </w:sdt>
      <w:r w:rsidR="008B6207">
        <w:t>.</w:t>
      </w:r>
      <w:r w:rsidR="0094554B">
        <w:t xml:space="preserve"> </w:t>
      </w:r>
    </w:p>
    <w:p w14:paraId="7BE4FF26" w14:textId="5627AF06" w:rsidR="0094554B" w:rsidRPr="008B6207" w:rsidRDefault="002366FD" w:rsidP="006D0C5E">
      <w:r>
        <w:t xml:space="preserve">En base a las necesidades y prioridades del negocio, así como la complejidad </w:t>
      </w:r>
      <w:r w:rsidR="00E21850">
        <w:t>para el desarrollo, e</w:t>
      </w:r>
      <w:r>
        <w:rPr>
          <w:rFonts w:cs="Arial"/>
          <w:lang w:val="es-ES_tradnl"/>
        </w:rPr>
        <w:t xml:space="preserve">n el </w:t>
      </w:r>
      <w:r w:rsidRPr="00D068F3">
        <w:rPr>
          <w:rFonts w:cs="Arial"/>
          <w:i/>
          <w:lang w:val="es-ES_tradnl"/>
        </w:rPr>
        <w:t>Product Backlog</w:t>
      </w:r>
      <w:r w:rsidRPr="00E73C67">
        <w:rPr>
          <w:rFonts w:cs="Arial"/>
          <w:lang w:val="es-ES_tradnl"/>
        </w:rPr>
        <w:t xml:space="preserve"> se</w:t>
      </w:r>
      <w:r>
        <w:t xml:space="preserve"> lista todos los </w:t>
      </w:r>
      <w:r w:rsidR="008B6207">
        <w:t xml:space="preserve">requisitos funcionales </w:t>
      </w:r>
      <w:r w:rsidR="00E21850">
        <w:t xml:space="preserve">para </w:t>
      </w:r>
      <w:r w:rsidR="0021564A">
        <w:t xml:space="preserve">los </w:t>
      </w:r>
      <w:del w:id="402" w:author="Daniel Casagallo" w:date="2020-12-21T18:43:00Z">
        <w:r w:rsidR="0021564A" w:rsidDel="0096106E">
          <w:delText>sistema</w:delText>
        </w:r>
      </w:del>
      <w:ins w:id="403" w:author="Daniel Casagallo" w:date="2020-12-21T18:43:00Z">
        <w:r w:rsidR="0096106E">
          <w:t>Sistema</w:t>
        </w:r>
      </w:ins>
      <w:r w:rsidR="0021564A">
        <w:t>s</w:t>
      </w:r>
      <w:r w:rsidR="00574C1F">
        <w:t xml:space="preserve"> </w:t>
      </w:r>
      <w:r w:rsidR="00574C1F">
        <w:rPr>
          <w:rFonts w:cs="Arial"/>
          <w:color w:val="000000" w:themeColor="text1"/>
        </w:rPr>
        <w:t>propuestos</w:t>
      </w:r>
      <w:r w:rsidR="0021564A">
        <w:t>,</w:t>
      </w:r>
      <w:r w:rsidR="00E21850">
        <w:t xml:space="preserve"> esta lista se encuentra detalla</w:t>
      </w:r>
      <w:r w:rsidR="006D0C5E">
        <w:t xml:space="preserve">da </w:t>
      </w:r>
      <w:r w:rsidR="0021564A">
        <w:rPr>
          <w:rFonts w:cs="Arial"/>
          <w:lang w:val="es-ES_tradnl"/>
        </w:rPr>
        <w:t xml:space="preserve">dentro del </w:t>
      </w:r>
      <w:r w:rsidR="0021564A" w:rsidRPr="0004126A">
        <w:rPr>
          <w:rFonts w:cs="Arial"/>
          <w:lang w:val="es-ES_tradnl"/>
        </w:rPr>
        <w:t>Manual Técnico</w:t>
      </w:r>
      <w:r w:rsidR="006D0C5E">
        <w:t xml:space="preserve"> (</w:t>
      </w:r>
      <w:r w:rsidR="008B6207" w:rsidRPr="0094554B">
        <w:t>pág. 2</w:t>
      </w:r>
      <w:r w:rsidR="001D7021" w:rsidRPr="0094554B">
        <w:t>6</w:t>
      </w:r>
      <w:r w:rsidR="008B6207" w:rsidRPr="0094554B">
        <w:t xml:space="preserve"> - </w:t>
      </w:r>
      <w:r w:rsidR="001D7021" w:rsidRPr="0094554B">
        <w:t>27</w:t>
      </w:r>
      <w:r w:rsidR="008B6207" w:rsidRPr="0094554B">
        <w:t>).</w:t>
      </w:r>
    </w:p>
    <w:p w14:paraId="3C12EB59" w14:textId="4E8408C9" w:rsidR="00782E0E" w:rsidRPr="00E21850" w:rsidRDefault="00782E0E" w:rsidP="003F2AF1">
      <w:pPr>
        <w:pStyle w:val="Ttulo4"/>
        <w:numPr>
          <w:ilvl w:val="0"/>
          <w:numId w:val="0"/>
        </w:numPr>
        <w:rPr>
          <w:rFonts w:eastAsia="Times New Roman"/>
          <w:i/>
          <w:color w:val="AEAAAA" w:themeColor="background2" w:themeShade="BF"/>
          <w:lang w:eastAsia="pt-BR"/>
        </w:rPr>
      </w:pPr>
      <w:r w:rsidRPr="00E21850">
        <w:rPr>
          <w:i/>
        </w:rPr>
        <w:t>Sprint Backlog</w:t>
      </w:r>
    </w:p>
    <w:p w14:paraId="22FE0DA8" w14:textId="1FEF6626" w:rsidR="008B6207" w:rsidRDefault="008E4948" w:rsidP="008B6207">
      <w:pPr>
        <w:rPr>
          <w:lang w:eastAsia="pt-BR"/>
        </w:rPr>
      </w:pPr>
      <w:r>
        <w:rPr>
          <w:lang w:eastAsia="pt-BR"/>
        </w:rPr>
        <w:t xml:space="preserve">Se describe como la agrupación </w:t>
      </w:r>
      <w:r w:rsidR="008B6207">
        <w:rPr>
          <w:lang w:eastAsia="pt-BR"/>
        </w:rPr>
        <w:t>de elementos</w:t>
      </w:r>
      <w:r w:rsidR="004E5A91">
        <w:rPr>
          <w:lang w:eastAsia="pt-BR"/>
        </w:rPr>
        <w:t xml:space="preserve"> escogidos a partir</w:t>
      </w:r>
      <w:r w:rsidR="008B6207">
        <w:rPr>
          <w:lang w:eastAsia="pt-BR"/>
        </w:rPr>
        <w:t xml:space="preserve"> de</w:t>
      </w:r>
      <w:r w:rsidR="004E5A91">
        <w:rPr>
          <w:lang w:eastAsia="pt-BR"/>
        </w:rPr>
        <w:t xml:space="preserve">l </w:t>
      </w:r>
      <w:r w:rsidR="004E5A91" w:rsidRPr="00E21850">
        <w:rPr>
          <w:rFonts w:cs="Arial"/>
          <w:i/>
          <w:lang w:val="es-ES_tradnl"/>
        </w:rPr>
        <w:t>Product</w:t>
      </w:r>
      <w:r w:rsidR="004E5A91" w:rsidRPr="00337A36">
        <w:rPr>
          <w:rFonts w:cs="Arial"/>
          <w:i/>
          <w:lang w:val="es-ES_tradnl"/>
        </w:rPr>
        <w:t xml:space="preserve"> Backlog</w:t>
      </w:r>
      <w:r w:rsidR="004E5A91">
        <w:rPr>
          <w:lang w:eastAsia="pt-BR"/>
        </w:rPr>
        <w:t xml:space="preserve">, </w:t>
      </w:r>
      <w:r w:rsidR="008B6207">
        <w:rPr>
          <w:lang w:eastAsia="pt-BR"/>
        </w:rPr>
        <w:t>seleccionados para el</w:t>
      </w:r>
      <w:r w:rsidR="00E21850">
        <w:rPr>
          <w:lang w:eastAsia="pt-BR"/>
        </w:rPr>
        <w:t xml:space="preserve"> desarrollo de un </w:t>
      </w:r>
      <w:r w:rsidR="006A2DB4" w:rsidRPr="001D7021">
        <w:rPr>
          <w:i/>
          <w:iCs/>
          <w:lang w:eastAsia="pt-BR"/>
        </w:rPr>
        <w:t>Sprint</w:t>
      </w:r>
      <w:r w:rsidR="006A2DB4">
        <w:rPr>
          <w:lang w:eastAsia="pt-BR"/>
        </w:rPr>
        <w:t>, definiéndose,</w:t>
      </w:r>
      <w:r w:rsidR="004E5A91">
        <w:rPr>
          <w:lang w:eastAsia="pt-BR"/>
        </w:rPr>
        <w:t xml:space="preserve"> así como un</w:t>
      </w:r>
      <w:r w:rsidR="008B6207">
        <w:rPr>
          <w:lang w:eastAsia="pt-BR"/>
        </w:rPr>
        <w:t xml:space="preserve"> plan para ofrecer </w:t>
      </w:r>
      <w:r w:rsidR="001D7021">
        <w:rPr>
          <w:lang w:eastAsia="pt-BR"/>
        </w:rPr>
        <w:t>mejoras</w:t>
      </w:r>
      <w:r w:rsidR="008B6207">
        <w:rPr>
          <w:lang w:eastAsia="pt-BR"/>
        </w:rPr>
        <w:t xml:space="preserve"> </w:t>
      </w:r>
      <w:r w:rsidR="001D7021">
        <w:rPr>
          <w:lang w:eastAsia="pt-BR"/>
        </w:rPr>
        <w:t xml:space="preserve">en el desarrollo </w:t>
      </w:r>
      <w:r w:rsidR="008B6207">
        <w:rPr>
          <w:lang w:eastAsia="pt-BR"/>
        </w:rPr>
        <w:t xml:space="preserve">y lograr los objetivos </w:t>
      </w:r>
      <w:r w:rsidR="00E21850">
        <w:rPr>
          <w:lang w:eastAsia="pt-BR"/>
        </w:rPr>
        <w:t>planteados para el proyecto</w:t>
      </w:r>
      <w:r w:rsidR="008B6207">
        <w:rPr>
          <w:lang w:eastAsia="pt-BR"/>
        </w:rPr>
        <w:t xml:space="preserve"> </w:t>
      </w:r>
      <w:sdt>
        <w:sdtPr>
          <w:rPr>
            <w:rFonts w:cs="Arial"/>
            <w:lang w:val="es-ES_tradnl"/>
          </w:rPr>
          <w:id w:val="-1018386906"/>
          <w:citation/>
        </w:sdtPr>
        <w:sdtContent>
          <w:r w:rsidR="008B6207">
            <w:rPr>
              <w:rFonts w:cs="Arial"/>
              <w:lang w:val="es-ES_tradnl"/>
            </w:rPr>
            <w:fldChar w:fldCharType="begin"/>
          </w:r>
          <w:r w:rsidR="008B6207">
            <w:rPr>
              <w:rFonts w:cs="Arial"/>
              <w:lang w:val="es-MX"/>
            </w:rPr>
            <w:instrText xml:space="preserve"> CITATION Zul11 \l 2058 </w:instrText>
          </w:r>
          <w:r w:rsidR="008B6207">
            <w:rPr>
              <w:rFonts w:cs="Arial"/>
              <w:lang w:val="es-ES_tradnl"/>
            </w:rPr>
            <w:fldChar w:fldCharType="separate"/>
          </w:r>
          <w:r w:rsidR="009C7FA6" w:rsidRPr="009C7FA6">
            <w:rPr>
              <w:rFonts w:cs="Arial"/>
              <w:noProof/>
              <w:lang w:val="es-MX"/>
            </w:rPr>
            <w:t>[17]</w:t>
          </w:r>
          <w:r w:rsidR="008B6207">
            <w:rPr>
              <w:rFonts w:cs="Arial"/>
              <w:lang w:val="es-ES_tradnl"/>
            </w:rPr>
            <w:fldChar w:fldCharType="end"/>
          </w:r>
        </w:sdtContent>
      </w:sdt>
      <w:r w:rsidR="00E21850">
        <w:rPr>
          <w:rFonts w:cs="Arial"/>
          <w:lang w:val="es-ES_tradnl"/>
        </w:rPr>
        <w:t>.</w:t>
      </w:r>
    </w:p>
    <w:p w14:paraId="0AF192EC" w14:textId="4B725950" w:rsidR="003F2AF1" w:rsidRDefault="00677719" w:rsidP="003F2AF1">
      <w:pPr>
        <w:rPr>
          <w:lang w:eastAsia="pt-BR"/>
        </w:rPr>
      </w:pPr>
      <w:r w:rsidRPr="00677719">
        <w:rPr>
          <w:lang w:eastAsia="pt-BR"/>
        </w:rPr>
        <w:t xml:space="preserve">En base al </w:t>
      </w:r>
      <w:r w:rsidRPr="00677719">
        <w:rPr>
          <w:i/>
          <w:lang w:eastAsia="pt-BR"/>
        </w:rPr>
        <w:t>Product Backlog</w:t>
      </w:r>
      <w:r w:rsidRPr="00677719">
        <w:rPr>
          <w:lang w:eastAsia="pt-BR"/>
        </w:rPr>
        <w:t xml:space="preserve"> generado anteriormente,</w:t>
      </w:r>
      <w:r>
        <w:rPr>
          <w:lang w:eastAsia="pt-BR"/>
        </w:rPr>
        <w:t xml:space="preserve"> </w:t>
      </w:r>
      <w:r w:rsidR="008B6207">
        <w:rPr>
          <w:lang w:eastAsia="pt-BR"/>
        </w:rPr>
        <w:t xml:space="preserve">se </w:t>
      </w:r>
      <w:r w:rsidR="001D7021">
        <w:rPr>
          <w:lang w:eastAsia="pt-BR"/>
        </w:rPr>
        <w:t>ha</w:t>
      </w:r>
      <w:r>
        <w:rPr>
          <w:lang w:eastAsia="pt-BR"/>
        </w:rPr>
        <w:t>n</w:t>
      </w:r>
      <w:r w:rsidR="001D7021">
        <w:rPr>
          <w:lang w:eastAsia="pt-BR"/>
        </w:rPr>
        <w:t xml:space="preserve"> creado</w:t>
      </w:r>
      <w:r w:rsidR="008B6207">
        <w:rPr>
          <w:lang w:eastAsia="pt-BR"/>
        </w:rPr>
        <w:t xml:space="preserve"> </w:t>
      </w:r>
      <w:r w:rsidR="004E5A91">
        <w:rPr>
          <w:lang w:eastAsia="pt-BR"/>
        </w:rPr>
        <w:t>seis</w:t>
      </w:r>
      <w:r w:rsidR="00690C61">
        <w:rPr>
          <w:lang w:eastAsia="pt-BR"/>
        </w:rPr>
        <w:t xml:space="preserve"> </w:t>
      </w:r>
      <w:r w:rsidR="008B6207" w:rsidRPr="004E5A91">
        <w:rPr>
          <w:i/>
          <w:lang w:eastAsia="pt-BR"/>
        </w:rPr>
        <w:t>Sprint</w:t>
      </w:r>
      <w:r w:rsidR="00690C61" w:rsidRPr="004E5A91">
        <w:rPr>
          <w:i/>
          <w:lang w:eastAsia="pt-BR"/>
        </w:rPr>
        <w:t>s</w:t>
      </w:r>
      <w:r w:rsidR="008B6207" w:rsidRPr="004E5A91">
        <w:rPr>
          <w:lang w:eastAsia="pt-BR"/>
        </w:rPr>
        <w:t xml:space="preserve"> de desarrollo</w:t>
      </w:r>
      <w:r>
        <w:rPr>
          <w:lang w:eastAsia="pt-BR"/>
        </w:rPr>
        <w:t>, entre los que se destacan: Configuración del entorno de desarrollo, Admini</w:t>
      </w:r>
      <w:r w:rsidR="00CE244B">
        <w:rPr>
          <w:lang w:eastAsia="pt-BR"/>
        </w:rPr>
        <w:t xml:space="preserve">stración de los módulos para los </w:t>
      </w:r>
      <w:r>
        <w:rPr>
          <w:lang w:eastAsia="pt-BR"/>
        </w:rPr>
        <w:t>perfil</w:t>
      </w:r>
      <w:r w:rsidR="00CE244B">
        <w:rPr>
          <w:lang w:eastAsia="pt-BR"/>
        </w:rPr>
        <w:t xml:space="preserve">es: </w:t>
      </w:r>
      <w:r>
        <w:rPr>
          <w:lang w:eastAsia="pt-BR"/>
        </w:rPr>
        <w:t>administrador, secretaria</w:t>
      </w:r>
      <w:r w:rsidR="007D115A">
        <w:rPr>
          <w:lang w:eastAsia="pt-BR"/>
        </w:rPr>
        <w:t>, docente</w:t>
      </w:r>
      <w:r>
        <w:rPr>
          <w:lang w:eastAsia="pt-BR"/>
        </w:rPr>
        <w:t xml:space="preserve">, invitado y estudiante. </w:t>
      </w:r>
      <w:r w:rsidR="00CE244B">
        <w:rPr>
          <w:lang w:eastAsia="pt-BR"/>
        </w:rPr>
        <w:t xml:space="preserve">Por último, las </w:t>
      </w:r>
      <w:r w:rsidRPr="00A736E6">
        <w:rPr>
          <w:rFonts w:cs="Arial"/>
        </w:rPr>
        <w:t xml:space="preserve">Pruebas y Despliegue </w:t>
      </w:r>
      <w:r w:rsidR="00CE244B">
        <w:rPr>
          <w:rFonts w:cs="Arial"/>
        </w:rPr>
        <w:t xml:space="preserve">a producción de los </w:t>
      </w:r>
      <w:del w:id="404" w:author="Daniel Casagallo" w:date="2020-12-21T18:43:00Z">
        <w:r w:rsidR="00CE244B" w:rsidDel="0096106E">
          <w:rPr>
            <w:rFonts w:cs="Arial"/>
          </w:rPr>
          <w:delText>sistema</w:delText>
        </w:r>
      </w:del>
      <w:ins w:id="405" w:author="Daniel Casagallo" w:date="2020-12-21T18:43:00Z">
        <w:r w:rsidR="0096106E">
          <w:rPr>
            <w:rFonts w:cs="Arial"/>
          </w:rPr>
          <w:t>Sistema</w:t>
        </w:r>
      </w:ins>
      <w:r w:rsidR="00CE244B">
        <w:rPr>
          <w:rFonts w:cs="Arial"/>
        </w:rPr>
        <w:t xml:space="preserve">s desarrollados. No obstante, cada una de las tareas de estos </w:t>
      </w:r>
      <w:r w:rsidR="00CE244B" w:rsidRPr="00CE244B">
        <w:rPr>
          <w:rFonts w:cs="Arial"/>
          <w:i/>
        </w:rPr>
        <w:t>Sprints</w:t>
      </w:r>
      <w:r w:rsidR="00CE244B">
        <w:rPr>
          <w:rFonts w:cs="Arial"/>
        </w:rPr>
        <w:t xml:space="preserve"> se encuentran </w:t>
      </w:r>
      <w:r w:rsidRPr="00A736E6">
        <w:rPr>
          <w:rFonts w:cs="Arial"/>
        </w:rPr>
        <w:t>detallado</w:t>
      </w:r>
      <w:r w:rsidR="00CE244B">
        <w:rPr>
          <w:rFonts w:cs="Arial"/>
        </w:rPr>
        <w:t>s</w:t>
      </w:r>
      <w:r w:rsidR="008B6207">
        <w:rPr>
          <w:lang w:eastAsia="pt-BR"/>
        </w:rPr>
        <w:t xml:space="preserve"> </w:t>
      </w:r>
      <w:r>
        <w:rPr>
          <w:lang w:eastAsia="pt-BR"/>
        </w:rPr>
        <w:t xml:space="preserve">en el </w:t>
      </w:r>
      <w:r w:rsidR="008B6207">
        <w:rPr>
          <w:lang w:eastAsia="pt-BR"/>
        </w:rPr>
        <w:t>Manual Técnico</w:t>
      </w:r>
      <w:r w:rsidR="00C72AD8">
        <w:rPr>
          <w:lang w:eastAsia="pt-BR"/>
        </w:rPr>
        <w:t xml:space="preserve"> – Sección </w:t>
      </w:r>
      <w:r w:rsidR="00C72AD8" w:rsidRPr="00D57436">
        <w:rPr>
          <w:i/>
          <w:iCs/>
          <w:lang w:eastAsia="pt-BR"/>
          <w:rPrChange w:id="406" w:author="Daniel Casagallo" w:date="2020-12-21T18:51:00Z">
            <w:rPr>
              <w:lang w:eastAsia="pt-BR"/>
            </w:rPr>
          </w:rPrChange>
        </w:rPr>
        <w:t>Sprint Backlog</w:t>
      </w:r>
      <w:r w:rsidR="00C72AD8">
        <w:rPr>
          <w:lang w:eastAsia="pt-BR"/>
        </w:rPr>
        <w:t xml:space="preserve"> </w:t>
      </w:r>
      <w:r w:rsidR="008B6207" w:rsidRPr="008B6207">
        <w:t xml:space="preserve">(pág. </w:t>
      </w:r>
      <w:r w:rsidR="00C72AD8">
        <w:t>28</w:t>
      </w:r>
      <w:r w:rsidR="008B6207" w:rsidRPr="008B6207">
        <w:t xml:space="preserve"> -</w:t>
      </w:r>
      <w:r w:rsidR="00E5445C">
        <w:t xml:space="preserve"> 40</w:t>
      </w:r>
      <w:r w:rsidR="008B6207" w:rsidRPr="008B6207">
        <w:t>).</w:t>
      </w:r>
    </w:p>
    <w:p w14:paraId="3CDB97B7" w14:textId="2BF55857" w:rsidR="00782E0E" w:rsidRDefault="00782E0E" w:rsidP="001422C9">
      <w:pPr>
        <w:pStyle w:val="Ttulo2"/>
      </w:pPr>
      <w:bookmarkStart w:id="407" w:name="_Toc44005521"/>
      <w:bookmarkStart w:id="408" w:name="_Toc55490655"/>
      <w:bookmarkStart w:id="409" w:name="_Toc58342054"/>
      <w:r w:rsidRPr="008B6207">
        <w:t>Diseño de interfaces</w:t>
      </w:r>
      <w:bookmarkEnd w:id="407"/>
      <w:bookmarkEnd w:id="408"/>
      <w:bookmarkEnd w:id="409"/>
    </w:p>
    <w:p w14:paraId="6D8FF143" w14:textId="7CD92D9F" w:rsidR="008B6207" w:rsidRPr="008B6207" w:rsidRDefault="008B6207" w:rsidP="008B6207">
      <w:r w:rsidRPr="008B6207">
        <w:t xml:space="preserve">Una vez </w:t>
      </w:r>
      <w:r w:rsidR="007D115A">
        <w:t xml:space="preserve">determinados </w:t>
      </w:r>
      <w:r w:rsidRPr="008B6207">
        <w:t xml:space="preserve">los requerimientos funcionales, se </w:t>
      </w:r>
      <w:r w:rsidR="007D115A">
        <w:t xml:space="preserve">detalla la herramienta utilizada y su aporte </w:t>
      </w:r>
      <w:r w:rsidR="008E4948">
        <w:t>a la hora de diseñar</w:t>
      </w:r>
      <w:r w:rsidR="007D115A">
        <w:t xml:space="preserve"> las interfaces</w:t>
      </w:r>
      <w:r w:rsidRPr="008B6207">
        <w:t xml:space="preserve"> </w:t>
      </w:r>
      <w:r w:rsidR="007D115A">
        <w:t xml:space="preserve">para </w:t>
      </w:r>
      <w:r w:rsidR="006D0C5E">
        <w:t xml:space="preserve">los </w:t>
      </w:r>
      <w:del w:id="410" w:author="Daniel Casagallo" w:date="2020-12-21T18:43:00Z">
        <w:r w:rsidR="006D0C5E" w:rsidDel="0096106E">
          <w:delText>sistema</w:delText>
        </w:r>
      </w:del>
      <w:ins w:id="411" w:author="Daniel Casagallo" w:date="2020-12-21T18:43:00Z">
        <w:r w:rsidR="0096106E">
          <w:t>Sistema</w:t>
        </w:r>
      </w:ins>
      <w:r w:rsidR="006D0C5E">
        <w:t xml:space="preserve">s </w:t>
      </w:r>
      <w:r w:rsidR="00574C1F">
        <w:rPr>
          <w:rFonts w:cs="Arial"/>
          <w:color w:val="000000" w:themeColor="text1"/>
        </w:rPr>
        <w:t>propuestos</w:t>
      </w:r>
      <w:r w:rsidRPr="008B6207">
        <w:t>.</w:t>
      </w:r>
    </w:p>
    <w:p w14:paraId="038D1242" w14:textId="54844839" w:rsidR="00782E0E" w:rsidRDefault="00782E0E" w:rsidP="001422C9">
      <w:pPr>
        <w:pStyle w:val="Ttulo3"/>
      </w:pPr>
      <w:bookmarkStart w:id="412" w:name="_Toc55490656"/>
      <w:bookmarkStart w:id="413" w:name="_Toc58342055"/>
      <w:r w:rsidRPr="008B6207">
        <w:t>Herramienta utilizada para el diseño</w:t>
      </w:r>
      <w:bookmarkEnd w:id="412"/>
      <w:bookmarkEnd w:id="413"/>
      <w:r w:rsidRPr="008B6207">
        <w:t xml:space="preserve"> </w:t>
      </w:r>
    </w:p>
    <w:p w14:paraId="64783BCE" w14:textId="760B056F" w:rsidR="008B6207" w:rsidRDefault="007D115A" w:rsidP="008B6207">
      <w:r>
        <w:t>Proto.io f</w:t>
      </w:r>
      <w:r w:rsidR="009F62D1">
        <w:t xml:space="preserve">ue creado en el año </w:t>
      </w:r>
      <w:r>
        <w:t xml:space="preserve">2011, </w:t>
      </w:r>
      <w:del w:id="414" w:author="Docente" w:date="2020-12-15T03:55:00Z">
        <w:r w:rsidDel="00DB2338">
          <w:delText xml:space="preserve">el cual </w:delText>
        </w:r>
      </w:del>
      <w:r>
        <w:t>es una herramienta muy amigable para diseñar prototipos minimalistas</w:t>
      </w:r>
      <w:ins w:id="415" w:author="Docente" w:date="2020-12-15T03:56:00Z">
        <w:r w:rsidR="00DB2338">
          <w:t>,</w:t>
        </w:r>
      </w:ins>
      <w:r>
        <w:t xml:space="preserve"> pero que están más alineados a la realidad</w:t>
      </w:r>
      <w:del w:id="416" w:author="Docente" w:date="2020-12-15T03:56:00Z">
        <w:r w:rsidR="009F62D1" w:rsidDel="00DB2338">
          <w:delText>,</w:delText>
        </w:r>
      </w:del>
      <w:r w:rsidR="009F62D1">
        <w:t xml:space="preserve"> con una serie de plantillas para </w:t>
      </w:r>
      <w:r w:rsidR="008B6207">
        <w:t xml:space="preserve">adaptarse a múltiples dispositivos </w:t>
      </w:r>
      <w:sdt>
        <w:sdtPr>
          <w:rPr>
            <w:rFonts w:cs="Arial"/>
            <w:lang w:val="es-ES_tradnl"/>
          </w:rPr>
          <w:id w:val="-1413462877"/>
          <w:citation/>
        </w:sdtPr>
        <w:sdtContent>
          <w:r w:rsidR="008B6207">
            <w:rPr>
              <w:rFonts w:cs="Arial"/>
              <w:lang w:val="es-ES_tradnl"/>
            </w:rPr>
            <w:fldChar w:fldCharType="begin"/>
          </w:r>
          <w:r w:rsidR="008B6207">
            <w:rPr>
              <w:rFonts w:cs="Arial"/>
              <w:lang w:val="es-MX"/>
            </w:rPr>
            <w:instrText xml:space="preserve"> CITATION Ran20 \l 2058 </w:instrText>
          </w:r>
          <w:r w:rsidR="008B6207">
            <w:rPr>
              <w:rFonts w:cs="Arial"/>
              <w:lang w:val="es-ES_tradnl"/>
            </w:rPr>
            <w:fldChar w:fldCharType="separate"/>
          </w:r>
          <w:r w:rsidR="009C7FA6" w:rsidRPr="009C7FA6">
            <w:rPr>
              <w:rFonts w:cs="Arial"/>
              <w:noProof/>
              <w:lang w:val="es-MX"/>
            </w:rPr>
            <w:t>[18]</w:t>
          </w:r>
          <w:r w:rsidR="008B6207">
            <w:rPr>
              <w:rFonts w:cs="Arial"/>
              <w:lang w:val="es-ES_tradnl"/>
            </w:rPr>
            <w:fldChar w:fldCharType="end"/>
          </w:r>
        </w:sdtContent>
      </w:sdt>
      <w:r w:rsidR="008B6207">
        <w:t>.</w:t>
      </w:r>
    </w:p>
    <w:p w14:paraId="00242761" w14:textId="1B950BE6" w:rsidR="009F62D1" w:rsidRDefault="008B6207" w:rsidP="008B6207">
      <w:r>
        <w:t xml:space="preserve">La </w:t>
      </w:r>
      <w:r w:rsidR="009F62D1">
        <w:t xml:space="preserve">utilización de esta </w:t>
      </w:r>
      <w:r w:rsidR="008E4948">
        <w:t>herramienta</w:t>
      </w:r>
      <w:r w:rsidR="009F62D1">
        <w:t xml:space="preserve"> ha permitido </w:t>
      </w:r>
      <w:r>
        <w:t xml:space="preserve">crear </w:t>
      </w:r>
      <w:r w:rsidR="009F62D1">
        <w:t>una serie de interfaces</w:t>
      </w:r>
      <w:r>
        <w:t xml:space="preserve"> </w:t>
      </w:r>
      <w:r w:rsidR="009F62D1">
        <w:t xml:space="preserve">para que el </w:t>
      </w:r>
      <w:r w:rsidR="009F62D1" w:rsidRPr="009F62D1">
        <w:rPr>
          <w:i/>
        </w:rPr>
        <w:t>Product Owner</w:t>
      </w:r>
      <w:r w:rsidR="009F62D1">
        <w:t xml:space="preserve"> </w:t>
      </w:r>
      <w:r>
        <w:t xml:space="preserve">pueda </w:t>
      </w:r>
      <w:r w:rsidR="009F62D1">
        <w:t xml:space="preserve">tener una </w:t>
      </w:r>
      <w:r w:rsidR="009F62D1">
        <w:rPr>
          <w:rFonts w:cs="Arial"/>
          <w:lang w:val="es-ES_tradnl"/>
        </w:rPr>
        <w:t>idea s</w:t>
      </w:r>
      <w:r w:rsidR="009F62D1">
        <w:t xml:space="preserve">obre como es el diseño resultante cuando ya sea implementado en el desarrollo de los </w:t>
      </w:r>
      <w:del w:id="417" w:author="Daniel Casagallo" w:date="2020-12-21T18:43:00Z">
        <w:r w:rsidR="009F62D1" w:rsidDel="0096106E">
          <w:delText>sistema</w:delText>
        </w:r>
      </w:del>
      <w:ins w:id="418" w:author="Daniel Casagallo" w:date="2020-12-21T18:43:00Z">
        <w:r w:rsidR="0096106E">
          <w:t>Sistema</w:t>
        </w:r>
      </w:ins>
      <w:r w:rsidR="009F62D1">
        <w:t xml:space="preserve">s propuestos. </w:t>
      </w:r>
      <w:r w:rsidR="009F62D1" w:rsidRPr="009F62D1">
        <w:t xml:space="preserve">A continuación, se presenta un ejemplo de los prototipos realizados para el </w:t>
      </w:r>
      <w:del w:id="419" w:author="Daniel Casagallo" w:date="2020-12-21T18:43:00Z">
        <w:r w:rsidR="009F62D1" w:rsidRPr="009F62D1" w:rsidDel="0096106E">
          <w:delText>Sistema</w:delText>
        </w:r>
      </w:del>
      <w:ins w:id="420" w:author="Daniel Casagallo" w:date="2020-12-21T18:43:00Z">
        <w:r w:rsidR="0096106E">
          <w:t>Sistema</w:t>
        </w:r>
      </w:ins>
      <w:r w:rsidR="009F62D1" w:rsidRPr="009F62D1">
        <w:t xml:space="preserve"> </w:t>
      </w:r>
      <w:del w:id="421" w:author="Daniel Casagallo" w:date="2020-12-21T18:44:00Z">
        <w:r w:rsidR="009F62D1" w:rsidRPr="009F62D1" w:rsidDel="0096106E">
          <w:delText>Web</w:delText>
        </w:r>
      </w:del>
      <w:ins w:id="422" w:author="Daniel Casagallo" w:date="2020-12-21T18:44:00Z">
        <w:r w:rsidR="0096106E">
          <w:t>Web</w:t>
        </w:r>
      </w:ins>
      <w:r w:rsidR="009F62D1" w:rsidRPr="009F62D1">
        <w:t xml:space="preserve"> y </w:t>
      </w:r>
      <w:del w:id="423" w:author="Daniel Casagallo" w:date="2020-12-21T18:44:00Z">
        <w:r w:rsidR="009F62D1" w:rsidRPr="009F62D1" w:rsidDel="0096106E">
          <w:delText>Aplicación</w:delText>
        </w:r>
      </w:del>
      <w:ins w:id="424" w:author="Daniel Casagallo" w:date="2020-12-21T18:44:00Z">
        <w:r w:rsidR="0096106E">
          <w:t>Aplicación</w:t>
        </w:r>
      </w:ins>
      <w:r w:rsidR="009F62D1" w:rsidRPr="009F62D1">
        <w:t xml:space="preserve"> </w:t>
      </w:r>
      <w:del w:id="425" w:author="Daniel Casagallo" w:date="2020-12-21T18:45:00Z">
        <w:r w:rsidR="009F62D1" w:rsidRPr="009F62D1" w:rsidDel="0096106E">
          <w:delText>Móvil</w:delText>
        </w:r>
      </w:del>
      <w:ins w:id="426" w:author="Daniel Casagallo" w:date="2020-12-21T18:45:00Z">
        <w:r w:rsidR="0096106E">
          <w:t>Móvil</w:t>
        </w:r>
      </w:ins>
      <w:r w:rsidR="009F62D1" w:rsidRPr="009F62D1">
        <w:t>.</w:t>
      </w:r>
    </w:p>
    <w:p w14:paraId="66798F91" w14:textId="77777777" w:rsidR="00361341" w:rsidRPr="008B6207" w:rsidRDefault="00361341" w:rsidP="008B6207"/>
    <w:p w14:paraId="29D2FBF0" w14:textId="7B0ACA4D" w:rsidR="00782E0E" w:rsidRPr="008B6207" w:rsidRDefault="005C2136" w:rsidP="001422C9">
      <w:pPr>
        <w:pStyle w:val="Ttulo3"/>
      </w:pPr>
      <w:bookmarkStart w:id="427" w:name="_Toc55490657"/>
      <w:bookmarkStart w:id="428" w:name="_Toc58342056"/>
      <w:del w:id="429" w:author="Daniel Casagallo" w:date="2020-12-21T18:43:00Z">
        <w:r w:rsidDel="0096106E">
          <w:lastRenderedPageBreak/>
          <w:delText>Sistema</w:delText>
        </w:r>
      </w:del>
      <w:ins w:id="430" w:author="Daniel Casagallo" w:date="2020-12-21T18:43:00Z">
        <w:r w:rsidR="0096106E">
          <w:t>Sistema</w:t>
        </w:r>
      </w:ins>
      <w:r w:rsidR="00782E0E" w:rsidRPr="008B6207">
        <w:t xml:space="preserve"> </w:t>
      </w:r>
      <w:del w:id="431" w:author="Daniel Casagallo" w:date="2020-12-21T18:44:00Z">
        <w:r w:rsidDel="0096106E">
          <w:delText>Web</w:delText>
        </w:r>
      </w:del>
      <w:bookmarkEnd w:id="427"/>
      <w:bookmarkEnd w:id="428"/>
      <w:ins w:id="432" w:author="Daniel Casagallo" w:date="2020-12-21T18:44:00Z">
        <w:r w:rsidR="0096106E">
          <w:t>Web</w:t>
        </w:r>
      </w:ins>
      <w:r w:rsidR="00782E0E" w:rsidRPr="008B6207">
        <w:t xml:space="preserve"> </w:t>
      </w:r>
    </w:p>
    <w:p w14:paraId="7D4213D5" w14:textId="77777777" w:rsidR="00410875" w:rsidRDefault="00410875" w:rsidP="00914F34">
      <w:pPr>
        <w:rPr>
          <w:ins w:id="433" w:author="Daniel Casagallo" w:date="2020-12-21T19:06:00Z"/>
          <w:rFonts w:cs="Arial"/>
          <w:color w:val="000000" w:themeColor="text1"/>
          <w:lang w:eastAsia="pt-BR"/>
        </w:rPr>
      </w:pPr>
    </w:p>
    <w:p w14:paraId="1F158F46" w14:textId="0B06B290" w:rsidR="00914F34" w:rsidRDefault="00410875" w:rsidP="00914F34">
      <w:pPr>
        <w:rPr>
          <w:rFonts w:cs="Arial"/>
          <w:color w:val="000000" w:themeColor="text1"/>
          <w:lang w:eastAsia="pt-BR"/>
        </w:rPr>
      </w:pPr>
      <w:ins w:id="434" w:author="Daniel Casagallo" w:date="2020-12-21T19:06:00Z">
        <w:r>
          <w:rPr>
            <w:rFonts w:cs="Arial"/>
            <w:color w:val="000000" w:themeColor="text1"/>
            <w:lang w:eastAsia="pt-BR"/>
          </w:rPr>
          <w:t>La</w:t>
        </w:r>
      </w:ins>
      <w:r w:rsidR="002E7265" w:rsidRPr="005370E6">
        <w:rPr>
          <w:rFonts w:cs="Arial"/>
          <w:color w:val="000000" w:themeColor="text1"/>
          <w:lang w:eastAsia="pt-BR"/>
        </w:rPr>
        <w:fldChar w:fldCharType="begin"/>
      </w:r>
      <w:r w:rsidR="002E7265" w:rsidRPr="005370E6">
        <w:rPr>
          <w:rFonts w:cs="Arial"/>
          <w:color w:val="000000" w:themeColor="text1"/>
          <w:lang w:eastAsia="pt-BR"/>
        </w:rPr>
        <w:instrText xml:space="preserve"> REF _Ref57302281 \h  \* MERGEFORMAT </w:instrText>
      </w:r>
      <w:r w:rsidR="002E7265" w:rsidRPr="005370E6">
        <w:rPr>
          <w:rFonts w:cs="Arial"/>
          <w:color w:val="000000" w:themeColor="text1"/>
          <w:lang w:eastAsia="pt-BR"/>
        </w:rPr>
      </w:r>
      <w:r w:rsidR="002E7265" w:rsidRPr="005370E6">
        <w:rPr>
          <w:rFonts w:cs="Arial"/>
          <w:color w:val="000000" w:themeColor="text1"/>
          <w:lang w:eastAsia="pt-BR"/>
        </w:rPr>
        <w:fldChar w:fldCharType="separate"/>
      </w:r>
      <w:ins w:id="435" w:author="Daniel Casagallo" w:date="2020-12-21T19:07:00Z">
        <w:r>
          <w:rPr>
            <w:b/>
            <w:bCs/>
          </w:rPr>
          <w:t xml:space="preserve"> </w:t>
        </w:r>
      </w:ins>
      <w:del w:id="436" w:author="Daniel Casagallo" w:date="2020-12-21T19:07:00Z">
        <w:r w:rsidR="009C7FA6" w:rsidRPr="009C7FA6" w:rsidDel="00410875">
          <w:rPr>
            <w:b/>
            <w:bCs/>
          </w:rPr>
          <w:br/>
        </w:r>
      </w:del>
      <w:r w:rsidR="009C7FA6" w:rsidRPr="009C7FA6">
        <w:rPr>
          <w:b/>
          <w:bCs/>
        </w:rPr>
        <w:t>Fig.</w:t>
      </w:r>
      <w:r w:rsidR="009C7FA6" w:rsidRPr="009C7FA6">
        <w:rPr>
          <w:b/>
          <w:bCs/>
          <w:noProof/>
        </w:rPr>
        <w:t xml:space="preserve">  </w:t>
      </w:r>
      <w:r w:rsidR="009C7FA6" w:rsidRPr="009C7FA6">
        <w:rPr>
          <w:b/>
          <w:bCs/>
          <w:iCs/>
          <w:noProof/>
        </w:rPr>
        <w:t>1</w:t>
      </w:r>
      <w:r w:rsidR="002E7265" w:rsidRPr="005370E6">
        <w:rPr>
          <w:rFonts w:cs="Arial"/>
          <w:color w:val="000000" w:themeColor="text1"/>
          <w:lang w:eastAsia="pt-BR"/>
        </w:rPr>
        <w:fldChar w:fldCharType="end"/>
      </w:r>
      <w:r w:rsidR="002E7265" w:rsidRPr="005370E6">
        <w:rPr>
          <w:rFonts w:cs="Arial"/>
          <w:color w:val="000000" w:themeColor="text1"/>
          <w:lang w:eastAsia="pt-BR"/>
        </w:rPr>
        <w:t xml:space="preserve"> </w:t>
      </w:r>
      <w:r w:rsidR="00361341" w:rsidRPr="005370E6">
        <w:rPr>
          <w:rFonts w:cs="Arial"/>
          <w:color w:val="000000" w:themeColor="text1"/>
          <w:lang w:eastAsia="pt-BR"/>
        </w:rPr>
        <w:t>ilustra</w:t>
      </w:r>
      <w:r w:rsidR="00361341">
        <w:rPr>
          <w:rFonts w:cs="Arial"/>
          <w:color w:val="000000" w:themeColor="text1"/>
          <w:lang w:eastAsia="pt-BR"/>
        </w:rPr>
        <w:t xml:space="preserve"> </w:t>
      </w:r>
      <w:r w:rsidR="00914F34">
        <w:rPr>
          <w:rFonts w:cs="Arial"/>
          <w:color w:val="000000" w:themeColor="text1"/>
          <w:lang w:eastAsia="pt-BR"/>
        </w:rPr>
        <w:t xml:space="preserve">el registro en el </w:t>
      </w:r>
      <w:del w:id="437" w:author="Daniel Casagallo" w:date="2020-12-21T18:43:00Z">
        <w:r w:rsidR="005C2136" w:rsidDel="0096106E">
          <w:rPr>
            <w:rFonts w:cs="Arial"/>
            <w:color w:val="000000" w:themeColor="text1"/>
            <w:lang w:eastAsia="pt-BR"/>
          </w:rPr>
          <w:delText>Sistema</w:delText>
        </w:r>
      </w:del>
      <w:ins w:id="438" w:author="Daniel Casagallo" w:date="2020-12-21T18:43:00Z">
        <w:r w:rsidR="0096106E">
          <w:rPr>
            <w:rFonts w:cs="Arial"/>
            <w:color w:val="000000" w:themeColor="text1"/>
            <w:lang w:eastAsia="pt-BR"/>
          </w:rPr>
          <w:t>Sistema</w:t>
        </w:r>
      </w:ins>
      <w:r w:rsidR="008B6207" w:rsidRPr="00361341">
        <w:rPr>
          <w:rFonts w:cs="Arial"/>
          <w:color w:val="000000" w:themeColor="text1"/>
          <w:lang w:eastAsia="pt-BR"/>
        </w:rPr>
        <w:t xml:space="preserve"> </w:t>
      </w:r>
      <w:del w:id="439" w:author="Daniel Casagallo" w:date="2020-12-21T18:44:00Z">
        <w:r w:rsidR="005C2136" w:rsidDel="0096106E">
          <w:rPr>
            <w:rFonts w:cs="Arial"/>
            <w:color w:val="000000" w:themeColor="text1"/>
            <w:lang w:eastAsia="pt-BR"/>
          </w:rPr>
          <w:delText>Web</w:delText>
        </w:r>
      </w:del>
      <w:ins w:id="440" w:author="Daniel Casagallo" w:date="2020-12-21T18:44:00Z">
        <w:r w:rsidR="0096106E">
          <w:rPr>
            <w:rFonts w:cs="Arial"/>
            <w:color w:val="000000" w:themeColor="text1"/>
            <w:lang w:eastAsia="pt-BR"/>
          </w:rPr>
          <w:t>Web</w:t>
        </w:r>
      </w:ins>
      <w:r w:rsidR="008B6207" w:rsidRPr="00361341">
        <w:rPr>
          <w:rFonts w:cs="Arial"/>
          <w:color w:val="000000" w:themeColor="text1"/>
          <w:lang w:eastAsia="pt-BR"/>
        </w:rPr>
        <w:t xml:space="preserve">, </w:t>
      </w:r>
      <w:r w:rsidR="008E4948">
        <w:rPr>
          <w:rFonts w:cs="Arial"/>
          <w:color w:val="000000" w:themeColor="text1"/>
          <w:lang w:eastAsia="pt-BR"/>
        </w:rPr>
        <w:t xml:space="preserve">por otra </w:t>
      </w:r>
      <w:r w:rsidR="005370E6">
        <w:rPr>
          <w:rFonts w:cs="Arial"/>
          <w:color w:val="000000" w:themeColor="text1"/>
          <w:lang w:eastAsia="pt-BR"/>
        </w:rPr>
        <w:t>parte,</w:t>
      </w:r>
      <w:r w:rsidR="008B6207" w:rsidRPr="00361341">
        <w:rPr>
          <w:rFonts w:cs="Arial"/>
          <w:color w:val="000000" w:themeColor="text1"/>
          <w:lang w:eastAsia="pt-BR"/>
        </w:rPr>
        <w:t xml:space="preserve"> </w:t>
      </w:r>
      <w:r w:rsidR="008E4948">
        <w:rPr>
          <w:rFonts w:cs="Arial"/>
          <w:color w:val="000000" w:themeColor="text1"/>
          <w:lang w:eastAsia="pt-BR"/>
        </w:rPr>
        <w:t xml:space="preserve">las 37 </w:t>
      </w:r>
      <w:r w:rsidR="006D0C5E">
        <w:rPr>
          <w:rFonts w:cs="Arial"/>
          <w:color w:val="000000" w:themeColor="text1"/>
          <w:lang w:eastAsia="pt-BR"/>
        </w:rPr>
        <w:t>pantallas</w:t>
      </w:r>
      <w:r w:rsidR="008E4948">
        <w:rPr>
          <w:rFonts w:cs="Arial"/>
          <w:color w:val="000000" w:themeColor="text1"/>
          <w:lang w:eastAsia="pt-BR"/>
        </w:rPr>
        <w:t xml:space="preserve"> </w:t>
      </w:r>
      <w:r w:rsidR="006D0C5E">
        <w:rPr>
          <w:rFonts w:cs="Arial"/>
          <w:color w:val="000000" w:themeColor="text1"/>
          <w:lang w:eastAsia="pt-BR"/>
        </w:rPr>
        <w:t>faltantes</w:t>
      </w:r>
      <w:r w:rsidR="008E4948">
        <w:rPr>
          <w:rFonts w:cs="Arial"/>
          <w:color w:val="000000" w:themeColor="text1"/>
          <w:lang w:eastAsia="pt-BR"/>
        </w:rPr>
        <w:t xml:space="preserve"> </w:t>
      </w:r>
      <w:r w:rsidR="008E4948" w:rsidRPr="004E5A91">
        <w:rPr>
          <w:rFonts w:cs="Arial"/>
          <w:color w:val="000000" w:themeColor="text1"/>
          <w:lang w:eastAsia="pt-BR"/>
        </w:rPr>
        <w:t>se</w:t>
      </w:r>
      <w:r w:rsidR="008E4948" w:rsidRPr="00361341">
        <w:rPr>
          <w:rFonts w:cs="Arial"/>
          <w:color w:val="000000" w:themeColor="text1"/>
          <w:lang w:eastAsia="pt-BR"/>
        </w:rPr>
        <w:t xml:space="preserve"> </w:t>
      </w:r>
      <w:r w:rsidR="006D0C5E">
        <w:rPr>
          <w:rFonts w:cs="Arial"/>
          <w:color w:val="000000" w:themeColor="text1"/>
          <w:lang w:eastAsia="pt-BR"/>
        </w:rPr>
        <w:t xml:space="preserve">describen </w:t>
      </w:r>
      <w:r w:rsidR="006D0C5E">
        <w:rPr>
          <w:rFonts w:cs="Arial"/>
          <w:lang w:val="es-ES_tradnl"/>
        </w:rPr>
        <w:t xml:space="preserve">dentro del </w:t>
      </w:r>
      <w:r w:rsidR="006D0C5E" w:rsidRPr="0004126A">
        <w:rPr>
          <w:rFonts w:cs="Arial"/>
          <w:lang w:val="es-ES_tradnl"/>
        </w:rPr>
        <w:t>Manual Técnico</w:t>
      </w:r>
      <w:r w:rsidR="008B6207" w:rsidRPr="00361341">
        <w:rPr>
          <w:rFonts w:cs="Arial"/>
          <w:color w:val="000000" w:themeColor="text1"/>
          <w:lang w:eastAsia="pt-BR"/>
        </w:rPr>
        <w:t xml:space="preserve"> (pág. </w:t>
      </w:r>
      <w:r w:rsidR="00E5445C">
        <w:rPr>
          <w:rFonts w:cs="Arial"/>
          <w:color w:val="000000" w:themeColor="text1"/>
          <w:lang w:eastAsia="pt-BR"/>
        </w:rPr>
        <w:t>41 - 53</w:t>
      </w:r>
      <w:r w:rsidR="008B6207" w:rsidRPr="00361341">
        <w:rPr>
          <w:rFonts w:cs="Arial"/>
          <w:color w:val="000000" w:themeColor="text1"/>
          <w:lang w:eastAsia="pt-BR"/>
        </w:rPr>
        <w:t>).</w:t>
      </w:r>
    </w:p>
    <w:p w14:paraId="2BB6BB7C" w14:textId="1084F8E3" w:rsidR="001422C9" w:rsidRDefault="008B6207" w:rsidP="00914F34">
      <w:pPr>
        <w:jc w:val="center"/>
        <w:rPr>
          <w:iCs/>
          <w:sz w:val="20"/>
          <w:szCs w:val="20"/>
        </w:rPr>
      </w:pPr>
      <w:bookmarkStart w:id="441" w:name="_Toc58342107"/>
      <w:del w:id="442" w:author="Daniel Casagallo" w:date="2020-12-21T19:24:00Z">
        <w:r w:rsidDel="00787AE9">
          <w:rPr>
            <w:noProof/>
            <w:lang w:val="es-ES" w:eastAsia="es-ES"/>
          </w:rPr>
          <w:drawing>
            <wp:inline distT="0" distB="0" distL="0" distR="0" wp14:anchorId="5944DA10" wp14:editId="61E120EF">
              <wp:extent cx="3603460" cy="2361063"/>
              <wp:effectExtent l="0" t="0" r="0" b="1270"/>
              <wp:docPr id="1445412449" name="Imagen 144541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27074" cy="2376535"/>
                      </a:xfrm>
                      <a:prstGeom prst="rect">
                        <a:avLst/>
                      </a:prstGeom>
                    </pic:spPr>
                  </pic:pic>
                </a:graphicData>
              </a:graphic>
            </wp:inline>
          </w:drawing>
        </w:r>
      </w:del>
      <w:bookmarkStart w:id="443" w:name="_Ref57302281"/>
      <w:ins w:id="444" w:author="Daniel Casagallo" w:date="2020-12-21T19:24:00Z">
        <w:r w:rsidR="00787AE9">
          <w:rPr>
            <w:noProof/>
            <w:lang w:eastAsia="es-EC"/>
          </w:rPr>
          <w:drawing>
            <wp:inline distT="0" distB="0" distL="0" distR="0" wp14:anchorId="584CDB54" wp14:editId="5806F813">
              <wp:extent cx="3920322" cy="2562225"/>
              <wp:effectExtent l="57150" t="57150" r="118745" b="104775"/>
              <wp:docPr id="1445412448" name="Imagen 144541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56913" cy="258614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r w:rsidR="009F62D1">
        <w:rPr>
          <w:b/>
          <w:bCs/>
          <w:i/>
          <w:iCs/>
          <w:sz w:val="20"/>
          <w:szCs w:val="20"/>
        </w:rPr>
        <w:br/>
      </w:r>
      <w:r w:rsidR="002E7265" w:rsidRPr="009F62D1">
        <w:rPr>
          <w:b/>
          <w:bCs/>
          <w:iCs/>
          <w:sz w:val="20"/>
          <w:szCs w:val="20"/>
        </w:rPr>
        <w:t xml:space="preserve">Fig.  </w:t>
      </w:r>
      <w:r w:rsidR="002E7265" w:rsidRPr="009F62D1">
        <w:rPr>
          <w:b/>
          <w:bCs/>
          <w:iCs/>
          <w:sz w:val="20"/>
          <w:szCs w:val="20"/>
        </w:rPr>
        <w:fldChar w:fldCharType="begin"/>
      </w:r>
      <w:r w:rsidR="002E7265" w:rsidRPr="009F62D1">
        <w:rPr>
          <w:b/>
          <w:bCs/>
          <w:iCs/>
          <w:sz w:val="20"/>
          <w:szCs w:val="20"/>
        </w:rPr>
        <w:instrText xml:space="preserve"> SEQ Fig._ \* ARABIC </w:instrText>
      </w:r>
      <w:r w:rsidR="002E7265" w:rsidRPr="009F62D1">
        <w:rPr>
          <w:b/>
          <w:bCs/>
          <w:iCs/>
          <w:sz w:val="20"/>
          <w:szCs w:val="20"/>
        </w:rPr>
        <w:fldChar w:fldCharType="separate"/>
      </w:r>
      <w:r w:rsidR="009C7FA6">
        <w:rPr>
          <w:b/>
          <w:bCs/>
          <w:iCs/>
          <w:noProof/>
          <w:sz w:val="20"/>
          <w:szCs w:val="20"/>
        </w:rPr>
        <w:t>1</w:t>
      </w:r>
      <w:r w:rsidR="002E7265" w:rsidRPr="009F62D1">
        <w:rPr>
          <w:b/>
          <w:bCs/>
          <w:iCs/>
          <w:sz w:val="20"/>
          <w:szCs w:val="20"/>
        </w:rPr>
        <w:fldChar w:fldCharType="end"/>
      </w:r>
      <w:bookmarkEnd w:id="443"/>
      <w:r w:rsidR="002E7265" w:rsidRPr="009F62D1">
        <w:t xml:space="preserve"> </w:t>
      </w:r>
      <w:r w:rsidR="002E7265" w:rsidRPr="009F62D1">
        <w:rPr>
          <w:iCs/>
          <w:sz w:val="20"/>
          <w:szCs w:val="20"/>
        </w:rPr>
        <w:t>Prototip</w:t>
      </w:r>
      <w:r w:rsidR="006D0C5E">
        <w:rPr>
          <w:iCs/>
          <w:sz w:val="20"/>
          <w:szCs w:val="20"/>
        </w:rPr>
        <w:t>ado</w:t>
      </w:r>
      <w:r w:rsidR="002E7265" w:rsidRPr="009F62D1">
        <w:rPr>
          <w:iCs/>
          <w:sz w:val="20"/>
          <w:szCs w:val="20"/>
        </w:rPr>
        <w:t xml:space="preserve"> para el </w:t>
      </w:r>
      <w:r w:rsidR="00914F34">
        <w:rPr>
          <w:iCs/>
          <w:sz w:val="20"/>
          <w:szCs w:val="20"/>
        </w:rPr>
        <w:t xml:space="preserve">registro </w:t>
      </w:r>
      <w:r w:rsidR="009F62D1">
        <w:rPr>
          <w:iCs/>
          <w:sz w:val="20"/>
          <w:szCs w:val="20"/>
        </w:rPr>
        <w:t xml:space="preserve">en </w:t>
      </w:r>
      <w:r w:rsidR="002E7265" w:rsidRPr="009F62D1">
        <w:rPr>
          <w:iCs/>
          <w:sz w:val="20"/>
          <w:szCs w:val="20"/>
        </w:rPr>
        <w:t>el</w:t>
      </w:r>
      <w:r w:rsidR="004E5A91" w:rsidRPr="009F62D1">
        <w:rPr>
          <w:iCs/>
          <w:sz w:val="20"/>
          <w:szCs w:val="20"/>
        </w:rPr>
        <w:t xml:space="preserve"> </w:t>
      </w:r>
      <w:del w:id="445" w:author="Daniel Casagallo" w:date="2020-12-21T18:43:00Z">
        <w:r w:rsidR="005C2136" w:rsidRPr="009F62D1" w:rsidDel="0096106E">
          <w:rPr>
            <w:iCs/>
            <w:sz w:val="20"/>
            <w:szCs w:val="20"/>
          </w:rPr>
          <w:delText>Sistema</w:delText>
        </w:r>
      </w:del>
      <w:ins w:id="446" w:author="Daniel Casagallo" w:date="2020-12-21T18:43:00Z">
        <w:r w:rsidR="0096106E">
          <w:rPr>
            <w:iCs/>
            <w:sz w:val="20"/>
            <w:szCs w:val="20"/>
          </w:rPr>
          <w:t>Sistema</w:t>
        </w:r>
      </w:ins>
      <w:r w:rsidR="002E7265" w:rsidRPr="009F62D1">
        <w:rPr>
          <w:iCs/>
          <w:sz w:val="20"/>
          <w:szCs w:val="20"/>
        </w:rPr>
        <w:t xml:space="preserve"> </w:t>
      </w:r>
      <w:del w:id="447" w:author="Daniel Casagallo" w:date="2020-12-21T18:44:00Z">
        <w:r w:rsidR="005C2136" w:rsidRPr="009F62D1" w:rsidDel="0096106E">
          <w:rPr>
            <w:iCs/>
            <w:sz w:val="20"/>
            <w:szCs w:val="20"/>
          </w:rPr>
          <w:delText>Web</w:delText>
        </w:r>
      </w:del>
      <w:bookmarkEnd w:id="441"/>
      <w:ins w:id="448" w:author="Daniel Casagallo" w:date="2020-12-21T18:44:00Z">
        <w:r w:rsidR="0096106E">
          <w:rPr>
            <w:iCs/>
            <w:sz w:val="20"/>
            <w:szCs w:val="20"/>
          </w:rPr>
          <w:t>Web</w:t>
        </w:r>
      </w:ins>
    </w:p>
    <w:p w14:paraId="57D6D308" w14:textId="7613B5B2" w:rsidR="00914F34" w:rsidRDefault="00410875" w:rsidP="00914F34">
      <w:pPr>
        <w:rPr>
          <w:rFonts w:cs="Arial"/>
          <w:color w:val="000000" w:themeColor="text1"/>
          <w:lang w:eastAsia="pt-BR"/>
        </w:rPr>
      </w:pPr>
      <w:ins w:id="449" w:author="Daniel Casagallo" w:date="2020-12-21T19:07:00Z">
        <w:r>
          <w:rPr>
            <w:rFonts w:cs="Arial"/>
            <w:color w:val="000000" w:themeColor="text1"/>
            <w:lang w:eastAsia="pt-BR"/>
          </w:rPr>
          <w:t>La</w:t>
        </w:r>
        <w:r w:rsidRPr="005370E6">
          <w:rPr>
            <w:rFonts w:cs="Arial"/>
            <w:b/>
            <w:bCs/>
            <w:color w:val="000000" w:themeColor="text1"/>
            <w:lang w:eastAsia="pt-BR"/>
          </w:rPr>
          <w:t xml:space="preserve"> </w:t>
        </w:r>
      </w:ins>
      <w:r w:rsidR="002E7265" w:rsidRPr="005370E6">
        <w:rPr>
          <w:rFonts w:cs="Arial"/>
          <w:b/>
          <w:bCs/>
          <w:color w:val="000000" w:themeColor="text1"/>
          <w:lang w:eastAsia="pt-BR"/>
        </w:rPr>
        <w:fldChar w:fldCharType="begin"/>
      </w:r>
      <w:r w:rsidR="002E7265" w:rsidRPr="005370E6">
        <w:rPr>
          <w:rFonts w:cs="Arial"/>
          <w:b/>
          <w:bCs/>
          <w:color w:val="000000" w:themeColor="text1"/>
          <w:lang w:eastAsia="pt-BR"/>
        </w:rPr>
        <w:instrText xml:space="preserve"> REF _Ref57302317 \h  \* MERGEFORMAT </w:instrText>
      </w:r>
      <w:r w:rsidR="002E7265" w:rsidRPr="005370E6">
        <w:rPr>
          <w:rFonts w:cs="Arial"/>
          <w:b/>
          <w:bCs/>
          <w:color w:val="000000" w:themeColor="text1"/>
          <w:lang w:eastAsia="pt-BR"/>
        </w:rPr>
      </w:r>
      <w:r w:rsidR="002E7265" w:rsidRPr="005370E6">
        <w:rPr>
          <w:rFonts w:cs="Arial"/>
          <w:b/>
          <w:bCs/>
          <w:color w:val="000000" w:themeColor="text1"/>
          <w:lang w:eastAsia="pt-BR"/>
        </w:rPr>
        <w:fldChar w:fldCharType="separate"/>
      </w:r>
      <w:r w:rsidR="009C7FA6" w:rsidRPr="009C7FA6">
        <w:rPr>
          <w:b/>
          <w:bCs/>
        </w:rPr>
        <w:t>Fig.</w:t>
      </w:r>
      <w:r w:rsidR="009C7FA6" w:rsidRPr="009C7FA6">
        <w:rPr>
          <w:b/>
          <w:bCs/>
          <w:noProof/>
        </w:rPr>
        <w:t xml:space="preserve">  </w:t>
      </w:r>
      <w:r w:rsidR="009C7FA6" w:rsidRPr="009C7FA6">
        <w:rPr>
          <w:b/>
          <w:bCs/>
          <w:iCs/>
          <w:noProof/>
        </w:rPr>
        <w:t>2</w:t>
      </w:r>
      <w:r w:rsidR="002E7265" w:rsidRPr="005370E6">
        <w:rPr>
          <w:rFonts w:cs="Arial"/>
          <w:b/>
          <w:bCs/>
          <w:color w:val="000000" w:themeColor="text1"/>
          <w:lang w:eastAsia="pt-BR"/>
        </w:rPr>
        <w:fldChar w:fldCharType="end"/>
      </w:r>
      <w:r w:rsidR="009A49A4" w:rsidRPr="005370E6">
        <w:rPr>
          <w:rFonts w:cs="Arial"/>
          <w:color w:val="000000" w:themeColor="text1"/>
          <w:lang w:eastAsia="pt-BR"/>
        </w:rPr>
        <w:t xml:space="preserve"> ilustra</w:t>
      </w:r>
      <w:r w:rsidR="002E7265" w:rsidRPr="005370E6">
        <w:rPr>
          <w:rFonts w:cs="Arial"/>
          <w:color w:val="000000" w:themeColor="text1"/>
          <w:lang w:eastAsia="pt-BR"/>
        </w:rPr>
        <w:t xml:space="preserve"> la</w:t>
      </w:r>
      <w:r w:rsidR="002E7265">
        <w:rPr>
          <w:rFonts w:cs="Arial"/>
          <w:color w:val="000000" w:themeColor="text1"/>
          <w:lang w:eastAsia="pt-BR"/>
        </w:rPr>
        <w:t xml:space="preserve"> pantalla del</w:t>
      </w:r>
      <w:r w:rsidR="009A49A4" w:rsidRPr="009A49A4">
        <w:rPr>
          <w:rFonts w:cs="Arial"/>
          <w:color w:val="000000" w:themeColor="text1"/>
          <w:lang w:eastAsia="pt-BR"/>
        </w:rPr>
        <w:t xml:space="preserve"> inicio de sesión </w:t>
      </w:r>
      <w:r w:rsidR="009F62D1">
        <w:rPr>
          <w:rFonts w:cs="Arial"/>
          <w:color w:val="000000" w:themeColor="text1"/>
          <w:lang w:eastAsia="pt-BR"/>
        </w:rPr>
        <w:t xml:space="preserve">en </w:t>
      </w:r>
      <w:r w:rsidR="009A49A4" w:rsidRPr="004E5A91">
        <w:rPr>
          <w:rFonts w:cs="Arial"/>
          <w:color w:val="000000" w:themeColor="text1"/>
          <w:lang w:eastAsia="pt-BR"/>
        </w:rPr>
        <w:t xml:space="preserve">la </w:t>
      </w:r>
      <w:del w:id="450" w:author="Daniel Casagallo" w:date="2020-12-21T18:44:00Z">
        <w:r w:rsidR="005C2136" w:rsidDel="0096106E">
          <w:rPr>
            <w:rFonts w:cs="Arial"/>
            <w:color w:val="000000" w:themeColor="text1"/>
            <w:lang w:eastAsia="pt-BR"/>
          </w:rPr>
          <w:delText>Aplicación</w:delText>
        </w:r>
      </w:del>
      <w:ins w:id="451" w:author="Daniel Casagallo" w:date="2020-12-21T18:44:00Z">
        <w:r w:rsidR="0096106E">
          <w:rPr>
            <w:rFonts w:cs="Arial"/>
            <w:color w:val="000000" w:themeColor="text1"/>
            <w:lang w:eastAsia="pt-BR"/>
          </w:rPr>
          <w:t>Aplicación</w:t>
        </w:r>
      </w:ins>
      <w:r w:rsidR="00361341" w:rsidRPr="004E5A91">
        <w:rPr>
          <w:rFonts w:cs="Arial"/>
          <w:color w:val="000000" w:themeColor="text1"/>
          <w:lang w:eastAsia="pt-BR"/>
        </w:rPr>
        <w:t xml:space="preserve"> </w:t>
      </w:r>
      <w:del w:id="452" w:author="Daniel Casagallo" w:date="2020-12-21T18:45:00Z">
        <w:r w:rsidR="005C2136" w:rsidDel="0096106E">
          <w:rPr>
            <w:rFonts w:cs="Arial"/>
            <w:color w:val="000000" w:themeColor="text1"/>
            <w:lang w:eastAsia="pt-BR"/>
          </w:rPr>
          <w:delText>Móvil</w:delText>
        </w:r>
      </w:del>
      <w:ins w:id="453" w:author="Daniel Casagallo" w:date="2020-12-21T18:45:00Z">
        <w:r w:rsidR="0096106E">
          <w:rPr>
            <w:rFonts w:cs="Arial"/>
            <w:color w:val="000000" w:themeColor="text1"/>
            <w:lang w:eastAsia="pt-BR"/>
          </w:rPr>
          <w:t>Móvil</w:t>
        </w:r>
      </w:ins>
      <w:r w:rsidR="006D0C5E">
        <w:rPr>
          <w:rFonts w:cs="Arial"/>
          <w:color w:val="000000" w:themeColor="text1"/>
          <w:lang w:eastAsia="pt-BR"/>
        </w:rPr>
        <w:t>.</w:t>
      </w:r>
      <w:r w:rsidR="009A49A4" w:rsidRPr="009A49A4">
        <w:rPr>
          <w:rFonts w:cs="Arial"/>
          <w:color w:val="000000" w:themeColor="text1"/>
          <w:lang w:eastAsia="pt-BR"/>
        </w:rPr>
        <w:t xml:space="preserve"> </w:t>
      </w:r>
      <w:r w:rsidR="006D0C5E">
        <w:rPr>
          <w:rFonts w:cs="Arial"/>
          <w:color w:val="000000" w:themeColor="text1"/>
          <w:lang w:eastAsia="pt-BR"/>
        </w:rPr>
        <w:t>Por otra parte,</w:t>
      </w:r>
      <w:r w:rsidR="009A49A4" w:rsidRPr="009A49A4">
        <w:rPr>
          <w:rFonts w:cs="Arial"/>
          <w:color w:val="000000" w:themeColor="text1"/>
          <w:lang w:eastAsia="pt-BR"/>
        </w:rPr>
        <w:t xml:space="preserve"> </w:t>
      </w:r>
      <w:r w:rsidR="00574C1F" w:rsidRPr="009A49A4">
        <w:rPr>
          <w:rFonts w:cs="Arial"/>
          <w:color w:val="000000" w:themeColor="text1"/>
          <w:lang w:eastAsia="pt-BR"/>
        </w:rPr>
        <w:t xml:space="preserve">el diseño de las </w:t>
      </w:r>
      <w:r w:rsidR="00574C1F">
        <w:rPr>
          <w:rFonts w:cs="Arial"/>
          <w:color w:val="000000" w:themeColor="text1"/>
          <w:lang w:eastAsia="pt-BR"/>
        </w:rPr>
        <w:t>16</w:t>
      </w:r>
      <w:r w:rsidR="00574C1F" w:rsidRPr="009A49A4">
        <w:rPr>
          <w:rFonts w:cs="Arial"/>
          <w:color w:val="000000" w:themeColor="text1"/>
          <w:lang w:eastAsia="pt-BR"/>
        </w:rPr>
        <w:t xml:space="preserve"> </w:t>
      </w:r>
      <w:r w:rsidR="00574C1F">
        <w:rPr>
          <w:rFonts w:cs="Arial"/>
          <w:color w:val="000000" w:themeColor="text1"/>
          <w:lang w:eastAsia="pt-BR"/>
        </w:rPr>
        <w:t>pantallas restantes</w:t>
      </w:r>
      <w:r w:rsidR="00574C1F">
        <w:rPr>
          <w:rFonts w:cs="Arial"/>
          <w:lang w:val="es-ES_tradnl"/>
        </w:rPr>
        <w:t xml:space="preserve"> se describe</w:t>
      </w:r>
      <w:r w:rsidR="006D0C5E">
        <w:rPr>
          <w:rFonts w:cs="Arial"/>
          <w:lang w:val="es-ES_tradnl"/>
        </w:rPr>
        <w:t xml:space="preserve"> dentro del </w:t>
      </w:r>
      <w:r w:rsidR="006D0C5E" w:rsidRPr="0004126A">
        <w:rPr>
          <w:rFonts w:cs="Arial"/>
          <w:lang w:val="es-ES_tradnl"/>
        </w:rPr>
        <w:t>Manual Técnico</w:t>
      </w:r>
      <w:r w:rsidR="009A49A4" w:rsidRPr="004E5A91">
        <w:rPr>
          <w:rFonts w:cs="Arial"/>
          <w:color w:val="000000" w:themeColor="text1"/>
          <w:lang w:eastAsia="pt-BR"/>
        </w:rPr>
        <w:t xml:space="preserve"> (pág. </w:t>
      </w:r>
      <w:r w:rsidR="00E5445C">
        <w:rPr>
          <w:rFonts w:cs="Arial"/>
          <w:color w:val="000000" w:themeColor="text1"/>
          <w:lang w:eastAsia="pt-BR"/>
        </w:rPr>
        <w:t>53 - 61</w:t>
      </w:r>
      <w:r w:rsidR="009A49A4" w:rsidRPr="004E5A91">
        <w:rPr>
          <w:rFonts w:cs="Arial"/>
          <w:color w:val="000000" w:themeColor="text1"/>
          <w:lang w:eastAsia="pt-BR"/>
        </w:rPr>
        <w:t>)</w:t>
      </w:r>
      <w:r w:rsidR="00914F34">
        <w:rPr>
          <w:rFonts w:cs="Arial"/>
          <w:color w:val="000000" w:themeColor="text1"/>
          <w:lang w:eastAsia="pt-BR"/>
        </w:rPr>
        <w:t>.</w:t>
      </w:r>
    </w:p>
    <w:p w14:paraId="70A0C835" w14:textId="62807D86" w:rsidR="00914F34" w:rsidRPr="00914F34" w:rsidRDefault="009A49A4" w:rsidP="00914F34">
      <w:pPr>
        <w:jc w:val="center"/>
        <w:rPr>
          <w:iCs/>
          <w:sz w:val="20"/>
          <w:szCs w:val="20"/>
        </w:rPr>
      </w:pPr>
      <w:bookmarkStart w:id="454" w:name="_Toc58342108"/>
      <w:r>
        <w:rPr>
          <w:noProof/>
          <w:lang w:val="es-ES" w:eastAsia="es-ES"/>
        </w:rPr>
        <w:drawing>
          <wp:inline distT="0" distB="0" distL="0" distR="0" wp14:anchorId="1FC0243D" wp14:editId="5C0328B6">
            <wp:extent cx="1405719" cy="2814966"/>
            <wp:effectExtent l="0" t="0" r="4445"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68591" cy="2940867"/>
                    </a:xfrm>
                    <a:prstGeom prst="rect">
                      <a:avLst/>
                    </a:prstGeom>
                  </pic:spPr>
                </pic:pic>
              </a:graphicData>
            </a:graphic>
          </wp:inline>
        </w:drawing>
      </w:r>
      <w:bookmarkStart w:id="455" w:name="_Ref57302317"/>
      <w:r w:rsidR="009F62D1">
        <w:rPr>
          <w:b/>
          <w:bCs/>
          <w:i/>
          <w:iCs/>
          <w:sz w:val="20"/>
          <w:szCs w:val="20"/>
        </w:rPr>
        <w:br/>
      </w:r>
      <w:r w:rsidR="002E7265" w:rsidRPr="009F62D1">
        <w:rPr>
          <w:b/>
          <w:bCs/>
          <w:iCs/>
          <w:sz w:val="20"/>
          <w:szCs w:val="20"/>
        </w:rPr>
        <w:t xml:space="preserve">Fig.  </w:t>
      </w:r>
      <w:r w:rsidR="002E7265" w:rsidRPr="009F62D1">
        <w:rPr>
          <w:b/>
          <w:bCs/>
          <w:iCs/>
          <w:sz w:val="20"/>
          <w:szCs w:val="20"/>
        </w:rPr>
        <w:fldChar w:fldCharType="begin"/>
      </w:r>
      <w:r w:rsidR="002E7265" w:rsidRPr="009F62D1">
        <w:rPr>
          <w:b/>
          <w:bCs/>
          <w:iCs/>
          <w:sz w:val="20"/>
          <w:szCs w:val="20"/>
        </w:rPr>
        <w:instrText xml:space="preserve"> SEQ Fig._ \* ARABIC </w:instrText>
      </w:r>
      <w:r w:rsidR="002E7265" w:rsidRPr="009F62D1">
        <w:rPr>
          <w:b/>
          <w:bCs/>
          <w:iCs/>
          <w:sz w:val="20"/>
          <w:szCs w:val="20"/>
        </w:rPr>
        <w:fldChar w:fldCharType="separate"/>
      </w:r>
      <w:r w:rsidR="009C7FA6">
        <w:rPr>
          <w:b/>
          <w:bCs/>
          <w:iCs/>
          <w:noProof/>
          <w:sz w:val="20"/>
          <w:szCs w:val="20"/>
        </w:rPr>
        <w:t>2</w:t>
      </w:r>
      <w:r w:rsidR="002E7265" w:rsidRPr="009F62D1">
        <w:rPr>
          <w:b/>
          <w:bCs/>
          <w:iCs/>
          <w:sz w:val="20"/>
          <w:szCs w:val="20"/>
        </w:rPr>
        <w:fldChar w:fldCharType="end"/>
      </w:r>
      <w:bookmarkEnd w:id="455"/>
      <w:r w:rsidR="002E7265" w:rsidRPr="009F62D1">
        <w:rPr>
          <w:iCs/>
          <w:sz w:val="20"/>
          <w:szCs w:val="20"/>
        </w:rPr>
        <w:t xml:space="preserve"> Prototip</w:t>
      </w:r>
      <w:r w:rsidR="006D0C5E">
        <w:rPr>
          <w:iCs/>
          <w:sz w:val="20"/>
          <w:szCs w:val="20"/>
        </w:rPr>
        <w:t>ado</w:t>
      </w:r>
      <w:r w:rsidR="002E7265" w:rsidRPr="009F62D1">
        <w:rPr>
          <w:iCs/>
          <w:sz w:val="20"/>
          <w:szCs w:val="20"/>
        </w:rPr>
        <w:t xml:space="preserve"> </w:t>
      </w:r>
      <w:r w:rsidR="009F62D1" w:rsidRPr="009F62D1">
        <w:rPr>
          <w:iCs/>
          <w:sz w:val="20"/>
          <w:szCs w:val="20"/>
        </w:rPr>
        <w:t xml:space="preserve">para el </w:t>
      </w:r>
      <w:r w:rsidR="002E7265" w:rsidRPr="009F62D1">
        <w:rPr>
          <w:iCs/>
          <w:sz w:val="20"/>
          <w:szCs w:val="20"/>
        </w:rPr>
        <w:t xml:space="preserve">inicio de sesión </w:t>
      </w:r>
      <w:r w:rsidR="009F62D1" w:rsidRPr="009F62D1">
        <w:rPr>
          <w:iCs/>
          <w:sz w:val="20"/>
          <w:szCs w:val="20"/>
        </w:rPr>
        <w:t xml:space="preserve">en la </w:t>
      </w:r>
      <w:del w:id="456" w:author="Daniel Casagallo" w:date="2020-12-21T18:44:00Z">
        <w:r w:rsidR="005C2136" w:rsidRPr="009F62D1" w:rsidDel="0096106E">
          <w:rPr>
            <w:iCs/>
            <w:sz w:val="20"/>
            <w:szCs w:val="20"/>
          </w:rPr>
          <w:delText>Aplicación</w:delText>
        </w:r>
      </w:del>
      <w:ins w:id="457" w:author="Daniel Casagallo" w:date="2020-12-21T18:44:00Z">
        <w:r w:rsidR="0096106E">
          <w:rPr>
            <w:iCs/>
            <w:sz w:val="20"/>
            <w:szCs w:val="20"/>
          </w:rPr>
          <w:t>Aplicación</w:t>
        </w:r>
      </w:ins>
      <w:r w:rsidR="002E7265" w:rsidRPr="009F62D1">
        <w:rPr>
          <w:iCs/>
          <w:sz w:val="20"/>
          <w:szCs w:val="20"/>
        </w:rPr>
        <w:t xml:space="preserve"> </w:t>
      </w:r>
      <w:del w:id="458" w:author="Daniel Casagallo" w:date="2020-12-21T18:45:00Z">
        <w:r w:rsidR="005C2136" w:rsidRPr="009F62D1" w:rsidDel="0096106E">
          <w:rPr>
            <w:iCs/>
            <w:sz w:val="20"/>
            <w:szCs w:val="20"/>
          </w:rPr>
          <w:delText>Móvil</w:delText>
        </w:r>
      </w:del>
      <w:bookmarkEnd w:id="454"/>
      <w:ins w:id="459" w:author="Daniel Casagallo" w:date="2020-12-21T18:45:00Z">
        <w:r w:rsidR="0096106E">
          <w:rPr>
            <w:iCs/>
            <w:sz w:val="20"/>
            <w:szCs w:val="20"/>
          </w:rPr>
          <w:t>Móvil</w:t>
        </w:r>
      </w:ins>
    </w:p>
    <w:p w14:paraId="6C63A370" w14:textId="1E7480EA" w:rsidR="00782E0E" w:rsidRDefault="00782E0E" w:rsidP="001422C9">
      <w:pPr>
        <w:pStyle w:val="Ttulo2"/>
      </w:pPr>
      <w:bookmarkStart w:id="460" w:name="_Toc55490659"/>
      <w:bookmarkStart w:id="461" w:name="_Toc58342057"/>
      <w:bookmarkStart w:id="462" w:name="_Toc44005523"/>
      <w:r w:rsidRPr="009A49A4">
        <w:lastRenderedPageBreak/>
        <w:t>Diseño de la arquitectura</w:t>
      </w:r>
      <w:bookmarkEnd w:id="460"/>
      <w:bookmarkEnd w:id="461"/>
      <w:r w:rsidRPr="009A49A4">
        <w:t xml:space="preserve"> </w:t>
      </w:r>
      <w:bookmarkEnd w:id="462"/>
    </w:p>
    <w:p w14:paraId="6C8FBC2D" w14:textId="0F6670DA" w:rsidR="009A49A4" w:rsidRPr="009A49A4" w:rsidRDefault="00EF484F" w:rsidP="009A49A4">
      <w:r>
        <w:t>Establecidos los requerimientos funcionales y el diseño de las interfaces, en esta sección se procede a definir el patrón arquitectónico</w:t>
      </w:r>
      <w:r w:rsidR="009A49A4" w:rsidRPr="009A49A4">
        <w:t xml:space="preserve"> </w:t>
      </w:r>
      <w:r>
        <w:t xml:space="preserve">y su </w:t>
      </w:r>
      <w:r w:rsidR="006D0C5E">
        <w:t>a</w:t>
      </w:r>
      <w:r>
        <w:t>porte en el desarrollo</w:t>
      </w:r>
      <w:r w:rsidR="006D0C5E">
        <w:t xml:space="preserve"> de</w:t>
      </w:r>
      <w:r w:rsidR="009A49A4" w:rsidRPr="009A49A4">
        <w:t xml:space="preserve"> </w:t>
      </w:r>
      <w:r w:rsidR="006D0C5E">
        <w:t xml:space="preserve">los </w:t>
      </w:r>
      <w:del w:id="463" w:author="Daniel Casagallo" w:date="2020-12-21T18:43:00Z">
        <w:r w:rsidR="006D0C5E" w:rsidDel="0096106E">
          <w:delText>sistema</w:delText>
        </w:r>
      </w:del>
      <w:ins w:id="464" w:author="Daniel Casagallo" w:date="2020-12-21T18:43:00Z">
        <w:r w:rsidR="0096106E">
          <w:t>Sistema</w:t>
        </w:r>
      </w:ins>
      <w:r w:rsidR="006D0C5E">
        <w:t xml:space="preserve">s </w:t>
      </w:r>
      <w:r w:rsidR="00574C1F">
        <w:rPr>
          <w:rFonts w:cs="Arial"/>
          <w:color w:val="000000" w:themeColor="text1"/>
        </w:rPr>
        <w:t>propuestos.</w:t>
      </w:r>
    </w:p>
    <w:p w14:paraId="272BA09D" w14:textId="3679BD92" w:rsidR="00782E0E" w:rsidRDefault="00782E0E" w:rsidP="001422C9">
      <w:pPr>
        <w:pStyle w:val="Ttulo3"/>
      </w:pPr>
      <w:bookmarkStart w:id="465" w:name="_Toc55490660"/>
      <w:bookmarkStart w:id="466" w:name="_Toc58342058"/>
      <w:r w:rsidRPr="009A49A4">
        <w:t>Patrón arquitectónico</w:t>
      </w:r>
      <w:bookmarkEnd w:id="465"/>
      <w:bookmarkEnd w:id="466"/>
    </w:p>
    <w:p w14:paraId="776A4BAC" w14:textId="00B74AE5" w:rsidR="009A49A4" w:rsidRPr="009113D3" w:rsidRDefault="009113D3" w:rsidP="009A49A4">
      <w:r>
        <w:t xml:space="preserve">Este patrón </w:t>
      </w:r>
      <w:r w:rsidR="009A49A4" w:rsidRPr="009A49A4">
        <w:t xml:space="preserve">es un paradigma </w:t>
      </w:r>
      <w:r>
        <w:t xml:space="preserve">dentro de la programación, ya que divide el desarrollo de una </w:t>
      </w:r>
      <w:del w:id="467" w:author="Daniel Casagallo" w:date="2020-12-21T18:44:00Z">
        <w:r w:rsidDel="0096106E">
          <w:delText>aplicación</w:delText>
        </w:r>
      </w:del>
      <w:ins w:id="468" w:author="Daniel Casagallo" w:date="2020-12-21T18:44:00Z">
        <w:r w:rsidR="0096106E">
          <w:t>Aplicación</w:t>
        </w:r>
      </w:ins>
      <w:r>
        <w:t xml:space="preserve"> </w:t>
      </w:r>
      <w:r w:rsidR="009A49A4" w:rsidRPr="009A49A4">
        <w:t xml:space="preserve">en </w:t>
      </w:r>
      <w:r>
        <w:t xml:space="preserve">varias capas intercomunicadas que son </w:t>
      </w:r>
      <w:r w:rsidRPr="009A49A4">
        <w:t>modelo</w:t>
      </w:r>
      <w:r w:rsidR="009A49A4" w:rsidRPr="009A49A4">
        <w:t xml:space="preserve">, </w:t>
      </w:r>
      <w:r>
        <w:t>vista</w:t>
      </w:r>
      <w:r w:rsidR="009A49A4" w:rsidRPr="009A49A4">
        <w:t xml:space="preserve"> y </w:t>
      </w:r>
      <w:r>
        <w:t>controlador. P</w:t>
      </w:r>
      <w:r w:rsidR="009A49A4" w:rsidRPr="009A49A4">
        <w:t xml:space="preserve">ermitiendo así la </w:t>
      </w:r>
      <w:r>
        <w:t>integración de nuevas funcionalidades y la cooperación</w:t>
      </w:r>
      <w:r w:rsidRPr="009A49A4">
        <w:t xml:space="preserve"> </w:t>
      </w:r>
      <w:r w:rsidR="00921688">
        <w:t xml:space="preserve">al momento de detectar y corregir </w:t>
      </w:r>
      <w:r w:rsidRPr="009A49A4">
        <w:t>errores en un tiempo relativamente corto</w:t>
      </w:r>
      <w:r>
        <w:t>. Por otra parte</w:t>
      </w:r>
      <w:r w:rsidRPr="009A49A4">
        <w:t xml:space="preserve">, </w:t>
      </w:r>
      <w:r>
        <w:t xml:space="preserve">este patrón permite </w:t>
      </w:r>
      <w:r w:rsidRPr="009A49A4">
        <w:t xml:space="preserve">trabajar de forma independiente en las funciones de cada capa y lograr la </w:t>
      </w:r>
      <w:r>
        <w:t xml:space="preserve">integración de nuevo </w:t>
      </w:r>
      <w:r w:rsidRPr="009A49A4">
        <w:t>cód</w:t>
      </w:r>
      <w:r>
        <w:t>igo de una manera más eficiente</w:t>
      </w:r>
      <w:r w:rsidR="009A49A4" w:rsidRPr="009A49A4">
        <w:t xml:space="preserve"> </w:t>
      </w:r>
      <w:sdt>
        <w:sdtPr>
          <w:rPr>
            <w:rFonts w:cs="Arial"/>
            <w:lang w:val="es-ES_tradnl"/>
          </w:rPr>
          <w:id w:val="-2004581739"/>
          <w:citation/>
        </w:sdtPr>
        <w:sdtContent>
          <w:r w:rsidR="009A49A4">
            <w:rPr>
              <w:rFonts w:cs="Arial"/>
              <w:lang w:val="es-ES_tradnl"/>
            </w:rPr>
            <w:fldChar w:fldCharType="begin"/>
          </w:r>
          <w:r w:rsidR="009A49A4">
            <w:rPr>
              <w:rFonts w:cs="Arial"/>
              <w:lang w:val="es-MX"/>
            </w:rPr>
            <w:instrText xml:space="preserve"> CITATION Fer12 \l 2058 </w:instrText>
          </w:r>
          <w:r w:rsidR="009A49A4">
            <w:rPr>
              <w:rFonts w:cs="Arial"/>
              <w:lang w:val="es-ES_tradnl"/>
            </w:rPr>
            <w:fldChar w:fldCharType="separate"/>
          </w:r>
          <w:r w:rsidR="009C7FA6" w:rsidRPr="009C7FA6">
            <w:rPr>
              <w:rFonts w:cs="Arial"/>
              <w:noProof/>
              <w:lang w:val="es-MX"/>
            </w:rPr>
            <w:t>[19]</w:t>
          </w:r>
          <w:r w:rsidR="009A49A4">
            <w:rPr>
              <w:rFonts w:cs="Arial"/>
              <w:lang w:val="es-ES_tradnl"/>
            </w:rPr>
            <w:fldChar w:fldCharType="end"/>
          </w:r>
        </w:sdtContent>
      </w:sdt>
      <w:r w:rsidR="009A49A4">
        <w:rPr>
          <w:rFonts w:cs="Arial"/>
          <w:lang w:val="es-ES_tradnl"/>
        </w:rPr>
        <w:t>.</w:t>
      </w:r>
    </w:p>
    <w:p w14:paraId="4576990A" w14:textId="01C02655" w:rsidR="006D1D22" w:rsidRPr="006D1D22" w:rsidRDefault="005C2136" w:rsidP="00150443">
      <w:pPr>
        <w:pStyle w:val="Ttulo3"/>
      </w:pPr>
      <w:bookmarkStart w:id="469" w:name="_Toc55490661"/>
      <w:bookmarkStart w:id="470" w:name="_Toc58342059"/>
      <w:del w:id="471" w:author="Daniel Casagallo" w:date="2020-12-21T18:43:00Z">
        <w:r w:rsidDel="0096106E">
          <w:delText>Sistema</w:delText>
        </w:r>
      </w:del>
      <w:ins w:id="472" w:author="Daniel Casagallo" w:date="2020-12-21T18:43:00Z">
        <w:r w:rsidR="0096106E">
          <w:t>Sistema</w:t>
        </w:r>
      </w:ins>
      <w:r w:rsidR="00782E0E" w:rsidRPr="009A49A4">
        <w:t xml:space="preserve"> </w:t>
      </w:r>
      <w:del w:id="473" w:author="Daniel Casagallo" w:date="2020-12-21T18:44:00Z">
        <w:r w:rsidDel="0096106E">
          <w:delText>Web</w:delText>
        </w:r>
      </w:del>
      <w:bookmarkEnd w:id="469"/>
      <w:bookmarkEnd w:id="470"/>
      <w:ins w:id="474" w:author="Daniel Casagallo" w:date="2020-12-21T18:44:00Z">
        <w:r w:rsidR="0096106E">
          <w:t>Web</w:t>
        </w:r>
      </w:ins>
    </w:p>
    <w:p w14:paraId="4E26AED7" w14:textId="29988B0E" w:rsidR="00150443" w:rsidRDefault="00E94875" w:rsidP="00150443">
      <w:r w:rsidRPr="005370E6">
        <w:fldChar w:fldCharType="begin"/>
      </w:r>
      <w:r w:rsidRPr="005370E6">
        <w:instrText xml:space="preserve"> REF _Ref57452691 \h  \* MERGEFORMAT </w:instrText>
      </w:r>
      <w:r w:rsidRPr="005370E6">
        <w:fldChar w:fldCharType="separate"/>
      </w:r>
      <w:r w:rsidR="009C7FA6" w:rsidRPr="009C7FA6">
        <w:rPr>
          <w:b/>
          <w:bCs/>
        </w:rPr>
        <w:br/>
      </w:r>
      <w:ins w:id="475" w:author="Daniel Casagallo" w:date="2020-12-21T19:07:00Z">
        <w:r w:rsidR="00410875">
          <w:rPr>
            <w:rFonts w:cs="Arial"/>
            <w:color w:val="000000" w:themeColor="text1"/>
            <w:lang w:eastAsia="pt-BR"/>
          </w:rPr>
          <w:t>La</w:t>
        </w:r>
        <w:r w:rsidR="00410875" w:rsidRPr="009C7FA6">
          <w:rPr>
            <w:b/>
            <w:bCs/>
          </w:rPr>
          <w:t xml:space="preserve"> </w:t>
        </w:r>
      </w:ins>
      <w:r w:rsidR="009C7FA6" w:rsidRPr="009C7FA6">
        <w:rPr>
          <w:b/>
          <w:bCs/>
        </w:rPr>
        <w:t>Fig</w:t>
      </w:r>
      <w:r w:rsidR="009C7FA6" w:rsidRPr="009C7FA6">
        <w:rPr>
          <w:b/>
          <w:bCs/>
          <w:noProof/>
        </w:rPr>
        <w:t>.</w:t>
      </w:r>
      <w:r w:rsidR="009C7FA6" w:rsidRPr="009C7FA6">
        <w:rPr>
          <w:b/>
          <w:bCs/>
          <w:iCs/>
          <w:noProof/>
        </w:rPr>
        <w:t xml:space="preserve">  </w:t>
      </w:r>
      <w:r w:rsidR="009C7FA6">
        <w:rPr>
          <w:b/>
          <w:bCs/>
          <w:iCs/>
          <w:noProof/>
          <w:sz w:val="20"/>
          <w:szCs w:val="20"/>
        </w:rPr>
        <w:t>3</w:t>
      </w:r>
      <w:r w:rsidRPr="005370E6">
        <w:fldChar w:fldCharType="end"/>
      </w:r>
      <w:r w:rsidRPr="005370E6">
        <w:rPr>
          <w:b/>
          <w:bCs/>
        </w:rPr>
        <w:t xml:space="preserve"> </w:t>
      </w:r>
      <w:r w:rsidR="00361341" w:rsidRPr="005370E6">
        <w:t>ilustra</w:t>
      </w:r>
      <w:r w:rsidR="00361341">
        <w:t xml:space="preserve"> </w:t>
      </w:r>
      <w:r w:rsidR="002E7265" w:rsidRPr="002E7265">
        <w:t xml:space="preserve">el patrón de arquitectura implementado para el </w:t>
      </w:r>
      <w:del w:id="476" w:author="Daniel Casagallo" w:date="2020-12-21T18:43:00Z">
        <w:r w:rsidR="005C2136" w:rsidDel="0096106E">
          <w:delText>Sistema</w:delText>
        </w:r>
      </w:del>
      <w:ins w:id="477" w:author="Daniel Casagallo" w:date="2020-12-21T18:43:00Z">
        <w:r w:rsidR="0096106E">
          <w:t>Sistema</w:t>
        </w:r>
      </w:ins>
      <w:r w:rsidR="00361341" w:rsidRPr="002E7265">
        <w:t xml:space="preserve"> </w:t>
      </w:r>
      <w:del w:id="478" w:author="Daniel Casagallo" w:date="2020-12-21T18:44:00Z">
        <w:r w:rsidR="005C2136" w:rsidDel="0096106E">
          <w:delText>Web</w:delText>
        </w:r>
      </w:del>
      <w:ins w:id="479" w:author="Daniel Casagallo" w:date="2020-12-21T18:44:00Z">
        <w:r w:rsidR="0096106E">
          <w:t>Web</w:t>
        </w:r>
      </w:ins>
      <w:r w:rsidR="002E7265" w:rsidRPr="002E7265">
        <w:t xml:space="preserve"> </w:t>
      </w:r>
      <w:r w:rsidR="00753B9C">
        <w:t xml:space="preserve">en base a </w:t>
      </w:r>
      <w:r w:rsidR="002E7265" w:rsidRPr="002E7265">
        <w:t xml:space="preserve">las herramientas utilizadas, </w:t>
      </w:r>
      <w:r w:rsidR="009113D3">
        <w:t>lo que permi</w:t>
      </w:r>
      <w:r w:rsidR="002E7265" w:rsidRPr="002E7265">
        <w:t>te obtener un proyecto organizado que facilita el manejo de erro</w:t>
      </w:r>
      <w:r w:rsidR="00753B9C">
        <w:t>res y la escalabilidad según lo requiera</w:t>
      </w:r>
      <w:r w:rsidR="002E7265" w:rsidRPr="002E7265">
        <w:t>.</w:t>
      </w:r>
      <w:bookmarkStart w:id="480" w:name="_Ref57452691"/>
    </w:p>
    <w:p w14:paraId="531CA014" w14:textId="6C14BEE7" w:rsidR="0081160F" w:rsidRPr="0098196D" w:rsidRDefault="00553212" w:rsidP="00150443">
      <w:pPr>
        <w:jc w:val="center"/>
        <w:rPr>
          <w:i/>
          <w:iCs/>
          <w:sz w:val="20"/>
          <w:szCs w:val="20"/>
        </w:rPr>
      </w:pPr>
      <w:bookmarkStart w:id="481" w:name="_Toc58342109"/>
      <w:r>
        <w:rPr>
          <w:rFonts w:cs="Arial"/>
          <w:noProof/>
          <w:lang w:val="es-ES" w:eastAsia="es-ES"/>
        </w:rPr>
        <w:drawing>
          <wp:inline distT="0" distB="0" distL="0" distR="0" wp14:anchorId="297F85C0" wp14:editId="6C703E57">
            <wp:extent cx="4348504" cy="346759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460" cy="3517796"/>
                    </a:xfrm>
                    <a:prstGeom prst="rect">
                      <a:avLst/>
                    </a:prstGeom>
                    <a:noFill/>
                    <a:ln>
                      <a:noFill/>
                    </a:ln>
                  </pic:spPr>
                </pic:pic>
              </a:graphicData>
            </a:graphic>
          </wp:inline>
        </w:drawing>
      </w:r>
      <w:r w:rsidR="00753B9C">
        <w:rPr>
          <w:b/>
          <w:bCs/>
          <w:i/>
          <w:iCs/>
          <w:sz w:val="20"/>
          <w:szCs w:val="20"/>
        </w:rPr>
        <w:br/>
      </w:r>
      <w:r w:rsidR="0098196D" w:rsidRPr="00753B9C">
        <w:rPr>
          <w:b/>
          <w:bCs/>
          <w:iCs/>
          <w:sz w:val="20"/>
          <w:szCs w:val="20"/>
        </w:rPr>
        <w:t xml:space="preserve">Fig.  </w:t>
      </w:r>
      <w:r w:rsidR="0098196D" w:rsidRPr="00753B9C">
        <w:rPr>
          <w:b/>
          <w:bCs/>
          <w:iCs/>
          <w:sz w:val="20"/>
          <w:szCs w:val="20"/>
        </w:rPr>
        <w:fldChar w:fldCharType="begin"/>
      </w:r>
      <w:r w:rsidR="0098196D" w:rsidRPr="00753B9C">
        <w:rPr>
          <w:b/>
          <w:bCs/>
          <w:iCs/>
          <w:sz w:val="20"/>
          <w:szCs w:val="20"/>
        </w:rPr>
        <w:instrText xml:space="preserve"> SEQ Fig._ \* ARABIC </w:instrText>
      </w:r>
      <w:r w:rsidR="0098196D" w:rsidRPr="00753B9C">
        <w:rPr>
          <w:b/>
          <w:bCs/>
          <w:iCs/>
          <w:sz w:val="20"/>
          <w:szCs w:val="20"/>
        </w:rPr>
        <w:fldChar w:fldCharType="separate"/>
      </w:r>
      <w:r w:rsidR="009C7FA6">
        <w:rPr>
          <w:b/>
          <w:bCs/>
          <w:iCs/>
          <w:noProof/>
          <w:sz w:val="20"/>
          <w:szCs w:val="20"/>
        </w:rPr>
        <w:t>3</w:t>
      </w:r>
      <w:r w:rsidR="0098196D" w:rsidRPr="00753B9C">
        <w:rPr>
          <w:b/>
          <w:bCs/>
          <w:iCs/>
          <w:sz w:val="20"/>
          <w:szCs w:val="20"/>
        </w:rPr>
        <w:fldChar w:fldCharType="end"/>
      </w:r>
      <w:bookmarkEnd w:id="480"/>
      <w:r w:rsidR="0098196D" w:rsidRPr="00753B9C">
        <w:rPr>
          <w:b/>
          <w:bCs/>
          <w:iCs/>
          <w:sz w:val="20"/>
          <w:szCs w:val="20"/>
        </w:rPr>
        <w:t>:</w:t>
      </w:r>
      <w:r w:rsidR="0098196D" w:rsidRPr="00753B9C">
        <w:rPr>
          <w:iCs/>
          <w:sz w:val="20"/>
          <w:szCs w:val="20"/>
        </w:rPr>
        <w:t xml:space="preserve"> Arquitectura del </w:t>
      </w:r>
      <w:del w:id="482" w:author="Daniel Casagallo" w:date="2020-12-21T18:43:00Z">
        <w:r w:rsidR="005C2136" w:rsidRPr="00753B9C" w:rsidDel="0096106E">
          <w:rPr>
            <w:iCs/>
            <w:sz w:val="20"/>
            <w:szCs w:val="20"/>
          </w:rPr>
          <w:delText>Sistema</w:delText>
        </w:r>
      </w:del>
      <w:ins w:id="483" w:author="Daniel Casagallo" w:date="2020-12-21T18:43:00Z">
        <w:r w:rsidR="0096106E">
          <w:rPr>
            <w:iCs/>
            <w:sz w:val="20"/>
            <w:szCs w:val="20"/>
          </w:rPr>
          <w:t>Sistema</w:t>
        </w:r>
      </w:ins>
      <w:r w:rsidR="00361341" w:rsidRPr="00753B9C">
        <w:rPr>
          <w:iCs/>
          <w:sz w:val="20"/>
          <w:szCs w:val="20"/>
        </w:rPr>
        <w:t xml:space="preserve"> </w:t>
      </w:r>
      <w:del w:id="484" w:author="Daniel Casagallo" w:date="2020-12-21T18:44:00Z">
        <w:r w:rsidR="005C2136" w:rsidRPr="00753B9C" w:rsidDel="0096106E">
          <w:rPr>
            <w:iCs/>
            <w:sz w:val="20"/>
            <w:szCs w:val="20"/>
          </w:rPr>
          <w:delText>Web</w:delText>
        </w:r>
      </w:del>
      <w:bookmarkEnd w:id="481"/>
      <w:ins w:id="485" w:author="Daniel Casagallo" w:date="2020-12-21T18:44:00Z">
        <w:r w:rsidR="0096106E">
          <w:rPr>
            <w:iCs/>
            <w:sz w:val="20"/>
            <w:szCs w:val="20"/>
          </w:rPr>
          <w:t>Web</w:t>
        </w:r>
      </w:ins>
    </w:p>
    <w:p w14:paraId="43080B33" w14:textId="275FAA29" w:rsidR="00782E0E" w:rsidRDefault="005C2136" w:rsidP="001422C9">
      <w:pPr>
        <w:pStyle w:val="Ttulo3"/>
      </w:pPr>
      <w:bookmarkStart w:id="486" w:name="_Toc55490662"/>
      <w:bookmarkStart w:id="487" w:name="_Toc58342060"/>
      <w:del w:id="488" w:author="Daniel Casagallo" w:date="2020-12-21T18:44:00Z">
        <w:r w:rsidDel="0096106E">
          <w:lastRenderedPageBreak/>
          <w:delText>Aplicación</w:delText>
        </w:r>
      </w:del>
      <w:ins w:id="489" w:author="Daniel Casagallo" w:date="2020-12-21T18:44:00Z">
        <w:r w:rsidR="0096106E">
          <w:t>Aplicación</w:t>
        </w:r>
      </w:ins>
      <w:r w:rsidR="00782E0E" w:rsidRPr="009A49A4">
        <w:t xml:space="preserve"> </w:t>
      </w:r>
      <w:del w:id="490" w:author="Daniel Casagallo" w:date="2020-12-21T18:45:00Z">
        <w:r w:rsidDel="0096106E">
          <w:delText>Móvil</w:delText>
        </w:r>
      </w:del>
      <w:bookmarkEnd w:id="486"/>
      <w:bookmarkEnd w:id="487"/>
      <w:ins w:id="491" w:author="Daniel Casagallo" w:date="2020-12-21T18:45:00Z">
        <w:r w:rsidR="0096106E">
          <w:t>Móvil</w:t>
        </w:r>
      </w:ins>
    </w:p>
    <w:p w14:paraId="1858C2A5" w14:textId="20BE0780" w:rsidR="00753B9C" w:rsidRDefault="001120D8" w:rsidP="00150443">
      <w:r w:rsidRPr="005370E6">
        <w:fldChar w:fldCharType="begin"/>
      </w:r>
      <w:r w:rsidRPr="005370E6">
        <w:instrText xml:space="preserve"> REF _Ref57328459 \h  \* MERGEFORMAT </w:instrText>
      </w:r>
      <w:r w:rsidRPr="005370E6">
        <w:fldChar w:fldCharType="separate"/>
      </w:r>
      <w:r w:rsidR="009C7FA6" w:rsidRPr="009C7FA6">
        <w:rPr>
          <w:b/>
          <w:bCs/>
        </w:rPr>
        <w:br/>
      </w:r>
      <w:ins w:id="492" w:author="Daniel Casagallo" w:date="2020-12-21T19:07:00Z">
        <w:r w:rsidR="00410875">
          <w:rPr>
            <w:rFonts w:cs="Arial"/>
            <w:color w:val="000000" w:themeColor="text1"/>
            <w:lang w:eastAsia="pt-BR"/>
          </w:rPr>
          <w:t>La</w:t>
        </w:r>
        <w:r w:rsidR="00410875" w:rsidRPr="009C7FA6">
          <w:rPr>
            <w:b/>
            <w:bCs/>
          </w:rPr>
          <w:t xml:space="preserve"> </w:t>
        </w:r>
      </w:ins>
      <w:r w:rsidR="009C7FA6" w:rsidRPr="009C7FA6">
        <w:rPr>
          <w:b/>
          <w:bCs/>
        </w:rPr>
        <w:t>Fig.</w:t>
      </w:r>
      <w:r w:rsidR="009C7FA6" w:rsidRPr="009C7FA6">
        <w:rPr>
          <w:b/>
          <w:bCs/>
          <w:noProof/>
        </w:rPr>
        <w:t xml:space="preserve">  </w:t>
      </w:r>
      <w:r w:rsidR="009C7FA6" w:rsidRPr="009C7FA6">
        <w:rPr>
          <w:b/>
          <w:bCs/>
          <w:iCs/>
          <w:noProof/>
        </w:rPr>
        <w:t>4</w:t>
      </w:r>
      <w:r w:rsidRPr="005370E6">
        <w:fldChar w:fldCharType="end"/>
      </w:r>
      <w:r w:rsidR="002E7265" w:rsidRPr="005370E6">
        <w:t xml:space="preserve"> </w:t>
      </w:r>
      <w:r w:rsidR="004E5A91" w:rsidRPr="005370E6">
        <w:rPr>
          <w:rFonts w:cs="Arial"/>
          <w:color w:val="000000" w:themeColor="text1"/>
          <w:lang w:eastAsia="pt-BR"/>
        </w:rPr>
        <w:t xml:space="preserve">ilustra </w:t>
      </w:r>
      <w:r w:rsidR="002E7265" w:rsidRPr="005370E6">
        <w:t xml:space="preserve">el patrón arquitectónico </w:t>
      </w:r>
      <w:r w:rsidR="00753B9C" w:rsidRPr="005370E6">
        <w:t xml:space="preserve">implementado </w:t>
      </w:r>
      <w:r w:rsidR="002E7265" w:rsidRPr="005370E6">
        <w:t xml:space="preserve">para la </w:t>
      </w:r>
      <w:del w:id="493" w:author="Daniel Casagallo" w:date="2020-12-21T18:44:00Z">
        <w:r w:rsidR="005C2136" w:rsidRPr="005370E6" w:rsidDel="0096106E">
          <w:delText>Aplicación</w:delText>
        </w:r>
      </w:del>
      <w:ins w:id="494" w:author="Daniel Casagallo" w:date="2020-12-21T18:44:00Z">
        <w:r w:rsidR="0096106E">
          <w:t>Aplicación</w:t>
        </w:r>
      </w:ins>
      <w:r w:rsidR="00361341" w:rsidRPr="005370E6">
        <w:t xml:space="preserve"> </w:t>
      </w:r>
      <w:del w:id="495" w:author="Daniel Casagallo" w:date="2020-12-21T18:45:00Z">
        <w:r w:rsidR="005C2136" w:rsidRPr="005370E6" w:rsidDel="0096106E">
          <w:delText>Móvil</w:delText>
        </w:r>
      </w:del>
      <w:ins w:id="496" w:author="Daniel Casagallo" w:date="2020-12-21T18:45:00Z">
        <w:r w:rsidR="0096106E">
          <w:t>Móvil</w:t>
        </w:r>
      </w:ins>
      <w:r w:rsidR="00361341" w:rsidRPr="005370E6">
        <w:t xml:space="preserve"> </w:t>
      </w:r>
      <w:r w:rsidR="002E7265" w:rsidRPr="005370E6">
        <w:t>según las herramientas</w:t>
      </w:r>
      <w:r w:rsidR="002E7265" w:rsidRPr="002E7265">
        <w:t xml:space="preserve"> utilizadas, </w:t>
      </w:r>
      <w:r w:rsidR="00753B9C">
        <w:t>permitiendo</w:t>
      </w:r>
      <w:r w:rsidR="002E7265" w:rsidRPr="002E7265">
        <w:t xml:space="preserve"> obtener un proyecto organizado </w:t>
      </w:r>
      <w:r w:rsidR="00753B9C">
        <w:t xml:space="preserve">y un desarrollo mejor estructurado. </w:t>
      </w:r>
    </w:p>
    <w:p w14:paraId="4887D330" w14:textId="3EA7D0DE" w:rsidR="001120D8" w:rsidRPr="00E94875" w:rsidRDefault="00EF2BB0" w:rsidP="00753B9C">
      <w:pPr>
        <w:jc w:val="center"/>
        <w:rPr>
          <w:b/>
          <w:bCs/>
          <w:i/>
          <w:iCs/>
          <w:sz w:val="20"/>
          <w:szCs w:val="20"/>
        </w:rPr>
      </w:pPr>
      <w:bookmarkStart w:id="497" w:name="_Toc58342110"/>
      <w:r>
        <w:rPr>
          <w:rFonts w:cs="Arial"/>
          <w:noProof/>
          <w:lang w:val="es-ES" w:eastAsia="es-ES"/>
        </w:rPr>
        <w:drawing>
          <wp:inline distT="0" distB="0" distL="0" distR="0" wp14:anchorId="61F8A6B1" wp14:editId="51665FFC">
            <wp:extent cx="4165600" cy="3280198"/>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8295" cy="3305943"/>
                    </a:xfrm>
                    <a:prstGeom prst="rect">
                      <a:avLst/>
                    </a:prstGeom>
                    <a:noFill/>
                    <a:ln>
                      <a:noFill/>
                    </a:ln>
                  </pic:spPr>
                </pic:pic>
              </a:graphicData>
            </a:graphic>
          </wp:inline>
        </w:drawing>
      </w:r>
      <w:bookmarkStart w:id="498" w:name="_Ref57328459"/>
      <w:r w:rsidR="00753B9C">
        <w:rPr>
          <w:b/>
          <w:bCs/>
          <w:i/>
          <w:iCs/>
          <w:sz w:val="20"/>
          <w:szCs w:val="20"/>
        </w:rPr>
        <w:br/>
      </w:r>
      <w:r w:rsidR="001120D8" w:rsidRPr="00753B9C">
        <w:rPr>
          <w:b/>
          <w:bCs/>
          <w:iCs/>
          <w:sz w:val="20"/>
          <w:szCs w:val="20"/>
        </w:rPr>
        <w:t xml:space="preserve">Fig.  </w:t>
      </w:r>
      <w:r w:rsidR="001120D8" w:rsidRPr="00753B9C">
        <w:rPr>
          <w:b/>
          <w:bCs/>
          <w:iCs/>
          <w:sz w:val="20"/>
          <w:szCs w:val="20"/>
        </w:rPr>
        <w:fldChar w:fldCharType="begin"/>
      </w:r>
      <w:r w:rsidR="001120D8" w:rsidRPr="00753B9C">
        <w:rPr>
          <w:b/>
          <w:bCs/>
          <w:iCs/>
          <w:sz w:val="20"/>
          <w:szCs w:val="20"/>
        </w:rPr>
        <w:instrText xml:space="preserve"> SEQ Fig._ \* ARABIC </w:instrText>
      </w:r>
      <w:r w:rsidR="001120D8" w:rsidRPr="00753B9C">
        <w:rPr>
          <w:b/>
          <w:bCs/>
          <w:iCs/>
          <w:sz w:val="20"/>
          <w:szCs w:val="20"/>
        </w:rPr>
        <w:fldChar w:fldCharType="separate"/>
      </w:r>
      <w:r w:rsidR="009C7FA6">
        <w:rPr>
          <w:b/>
          <w:bCs/>
          <w:iCs/>
          <w:noProof/>
          <w:sz w:val="20"/>
          <w:szCs w:val="20"/>
        </w:rPr>
        <w:t>4</w:t>
      </w:r>
      <w:r w:rsidR="001120D8" w:rsidRPr="00753B9C">
        <w:rPr>
          <w:b/>
          <w:bCs/>
          <w:iCs/>
          <w:sz w:val="20"/>
          <w:szCs w:val="20"/>
        </w:rPr>
        <w:fldChar w:fldCharType="end"/>
      </w:r>
      <w:bookmarkEnd w:id="498"/>
      <w:r w:rsidR="001120D8" w:rsidRPr="00753B9C">
        <w:rPr>
          <w:b/>
          <w:bCs/>
          <w:iCs/>
          <w:sz w:val="20"/>
          <w:szCs w:val="20"/>
        </w:rPr>
        <w:t xml:space="preserve"> </w:t>
      </w:r>
      <w:r w:rsidR="00150443">
        <w:rPr>
          <w:iCs/>
          <w:sz w:val="20"/>
          <w:szCs w:val="20"/>
        </w:rPr>
        <w:t xml:space="preserve">Arquitectura de la </w:t>
      </w:r>
      <w:del w:id="499" w:author="Daniel Casagallo" w:date="2020-12-21T18:44:00Z">
        <w:r w:rsidR="005C2136" w:rsidRPr="00753B9C" w:rsidDel="0096106E">
          <w:rPr>
            <w:iCs/>
            <w:sz w:val="20"/>
            <w:szCs w:val="20"/>
          </w:rPr>
          <w:delText>Aplicación</w:delText>
        </w:r>
      </w:del>
      <w:ins w:id="500" w:author="Daniel Casagallo" w:date="2020-12-21T18:44:00Z">
        <w:r w:rsidR="0096106E">
          <w:rPr>
            <w:iCs/>
            <w:sz w:val="20"/>
            <w:szCs w:val="20"/>
          </w:rPr>
          <w:t>Aplicación</w:t>
        </w:r>
      </w:ins>
      <w:r w:rsidR="001120D8" w:rsidRPr="00753B9C">
        <w:rPr>
          <w:iCs/>
          <w:sz w:val="20"/>
          <w:szCs w:val="20"/>
        </w:rPr>
        <w:t xml:space="preserve"> </w:t>
      </w:r>
      <w:del w:id="501" w:author="Daniel Casagallo" w:date="2020-12-21T18:45:00Z">
        <w:r w:rsidR="005C2136" w:rsidRPr="00753B9C" w:rsidDel="0096106E">
          <w:rPr>
            <w:iCs/>
            <w:sz w:val="20"/>
            <w:szCs w:val="20"/>
          </w:rPr>
          <w:delText>Móvil</w:delText>
        </w:r>
      </w:del>
      <w:bookmarkEnd w:id="497"/>
      <w:ins w:id="502" w:author="Daniel Casagallo" w:date="2020-12-21T18:45:00Z">
        <w:r w:rsidR="0096106E">
          <w:rPr>
            <w:iCs/>
            <w:sz w:val="20"/>
            <w:szCs w:val="20"/>
          </w:rPr>
          <w:t>Móvil</w:t>
        </w:r>
      </w:ins>
    </w:p>
    <w:p w14:paraId="26A2872F" w14:textId="77777777" w:rsidR="00782E0E" w:rsidRPr="009A49A4" w:rsidRDefault="00782E0E" w:rsidP="00782E0E">
      <w:pPr>
        <w:pStyle w:val="Sinespaciado"/>
        <w:rPr>
          <w:rFonts w:ascii="Arial" w:hAnsi="Arial" w:cs="Arial"/>
          <w:color w:val="000000" w:themeColor="text1"/>
          <w:lang w:eastAsia="pt-BR"/>
        </w:rPr>
      </w:pPr>
    </w:p>
    <w:p w14:paraId="4428DFE1" w14:textId="77777777" w:rsidR="00782E0E" w:rsidRPr="009A49A4" w:rsidRDefault="00782E0E" w:rsidP="001422C9">
      <w:pPr>
        <w:pStyle w:val="Ttulo2"/>
      </w:pPr>
      <w:bookmarkStart w:id="503" w:name="_Toc44005525"/>
      <w:bookmarkStart w:id="504" w:name="_Toc55490663"/>
      <w:bookmarkStart w:id="505" w:name="_Toc58342061"/>
      <w:r w:rsidRPr="009A49A4">
        <w:t>Herramientas de desarrollo</w:t>
      </w:r>
      <w:bookmarkEnd w:id="503"/>
      <w:bookmarkEnd w:id="504"/>
      <w:bookmarkEnd w:id="505"/>
    </w:p>
    <w:p w14:paraId="0E91B030" w14:textId="237B4B50" w:rsidR="00753B9C" w:rsidRDefault="00753B9C" w:rsidP="001422C9">
      <w:pPr>
        <w:spacing w:line="365" w:lineRule="auto"/>
        <w:rPr>
          <w:rFonts w:cs="Arial"/>
          <w:lang w:val="es-ES_tradnl"/>
        </w:rPr>
      </w:pPr>
      <w:r>
        <w:rPr>
          <w:rFonts w:cs="Arial"/>
          <w:color w:val="000000" w:themeColor="text1"/>
          <w:lang w:val="es-ES_tradnl"/>
        </w:rPr>
        <w:t xml:space="preserve">En este apartado </w:t>
      </w:r>
      <w:r w:rsidR="006D0C5E">
        <w:rPr>
          <w:rFonts w:cs="Arial"/>
          <w:color w:val="000000" w:themeColor="text1"/>
          <w:lang w:val="es-ES_tradnl"/>
        </w:rPr>
        <w:t>se</w:t>
      </w:r>
      <w:r w:rsidR="009A49A4" w:rsidRPr="009A49A4">
        <w:rPr>
          <w:rFonts w:cs="Arial"/>
          <w:color w:val="000000" w:themeColor="text1"/>
          <w:lang w:val="es-ES_tradnl"/>
        </w:rPr>
        <w:t xml:space="preserve"> </w:t>
      </w:r>
      <w:r w:rsidR="006D0C5E">
        <w:rPr>
          <w:rFonts w:cs="Arial"/>
          <w:color w:val="000000" w:themeColor="text1"/>
          <w:lang w:val="es-ES_tradnl"/>
        </w:rPr>
        <w:t>describen</w:t>
      </w:r>
      <w:r>
        <w:rPr>
          <w:rFonts w:cs="Arial"/>
          <w:color w:val="000000" w:themeColor="text1"/>
          <w:lang w:val="es-ES_tradnl"/>
        </w:rPr>
        <w:t xml:space="preserve"> las </w:t>
      </w:r>
      <w:r w:rsidRPr="00181A95">
        <w:rPr>
          <w:rFonts w:cs="Arial"/>
          <w:lang w:val="es-ES_tradnl"/>
        </w:rPr>
        <w:t xml:space="preserve">herramientas </w:t>
      </w:r>
      <w:r>
        <w:rPr>
          <w:rFonts w:cs="Arial"/>
          <w:lang w:val="es-ES_tradnl"/>
        </w:rPr>
        <w:t xml:space="preserve">y librerías </w:t>
      </w:r>
      <w:r w:rsidR="006D0C5E">
        <w:rPr>
          <w:rFonts w:cs="Arial"/>
          <w:lang w:val="es-ES_tradnl"/>
        </w:rPr>
        <w:t>aplicadas</w:t>
      </w:r>
      <w:r>
        <w:rPr>
          <w:rFonts w:cs="Arial"/>
          <w:lang w:val="es-ES_tradnl"/>
        </w:rPr>
        <w:t xml:space="preserve"> para el </w:t>
      </w:r>
      <w:r w:rsidRPr="00181A95">
        <w:rPr>
          <w:rFonts w:cs="Arial"/>
          <w:lang w:val="es-ES_tradnl"/>
        </w:rPr>
        <w:t>desarroll</w:t>
      </w:r>
      <w:r>
        <w:rPr>
          <w:rFonts w:cs="Arial"/>
          <w:lang w:val="es-ES_tradnl"/>
        </w:rPr>
        <w:t>o</w:t>
      </w:r>
      <w:r w:rsidRPr="00181A95">
        <w:rPr>
          <w:rFonts w:cs="Arial"/>
          <w:lang w:val="es-ES_tradnl"/>
        </w:rPr>
        <w:t xml:space="preserve"> </w:t>
      </w:r>
      <w:r>
        <w:rPr>
          <w:rFonts w:cs="Arial"/>
          <w:lang w:val="es-ES_tradnl"/>
        </w:rPr>
        <w:t>de</w:t>
      </w:r>
      <w:r w:rsidR="006D0C5E">
        <w:rPr>
          <w:rFonts w:cs="Arial"/>
          <w:lang w:val="es-ES_tradnl"/>
        </w:rPr>
        <w:t xml:space="preserve"> los </w:t>
      </w:r>
      <w:del w:id="506" w:author="Daniel Casagallo" w:date="2020-12-21T18:43:00Z">
        <w:r w:rsidR="006D0C5E" w:rsidDel="0096106E">
          <w:rPr>
            <w:rFonts w:cs="Arial"/>
            <w:lang w:val="es-ES_tradnl"/>
          </w:rPr>
          <w:delText>sistema</w:delText>
        </w:r>
      </w:del>
      <w:ins w:id="507" w:author="Daniel Casagallo" w:date="2020-12-21T18:43:00Z">
        <w:r w:rsidR="0096106E">
          <w:rPr>
            <w:rFonts w:cs="Arial"/>
            <w:lang w:val="es-ES_tradnl"/>
          </w:rPr>
          <w:t>Sistema</w:t>
        </w:r>
      </w:ins>
      <w:r w:rsidR="006D0C5E">
        <w:rPr>
          <w:rFonts w:cs="Arial"/>
          <w:lang w:val="es-ES_tradnl"/>
        </w:rPr>
        <w:t xml:space="preserve">s </w:t>
      </w:r>
      <w:r w:rsidR="00574C1F">
        <w:rPr>
          <w:rFonts w:cs="Arial"/>
          <w:color w:val="000000" w:themeColor="text1"/>
        </w:rPr>
        <w:t>propuestos</w:t>
      </w:r>
      <w:r w:rsidR="00574C1F">
        <w:rPr>
          <w:rFonts w:cs="Arial"/>
          <w:lang w:val="es-ES_tradnl"/>
        </w:rPr>
        <w:t xml:space="preserve"> </w:t>
      </w:r>
      <w:r>
        <w:rPr>
          <w:rFonts w:cs="Arial"/>
          <w:lang w:val="es-ES_tradnl"/>
        </w:rPr>
        <w:t xml:space="preserve">y en </w:t>
      </w:r>
      <w:r w:rsidRPr="00E7220B">
        <w:rPr>
          <w:rFonts w:cs="Arial"/>
          <w:lang w:val="es-ES_tradnl"/>
        </w:rPr>
        <w:t xml:space="preserve">la creación </w:t>
      </w:r>
      <w:r>
        <w:rPr>
          <w:rFonts w:cs="Arial"/>
          <w:lang w:val="es-ES_tradnl"/>
        </w:rPr>
        <w:t>de l</w:t>
      </w:r>
      <w:r w:rsidRPr="00E7220B">
        <w:rPr>
          <w:rFonts w:cs="Arial"/>
          <w:lang w:val="es-ES_tradnl"/>
        </w:rPr>
        <w:t xml:space="preserve">a </w:t>
      </w:r>
      <w:r>
        <w:rPr>
          <w:rFonts w:cs="Arial"/>
          <w:lang w:val="es-ES_tradnl"/>
        </w:rPr>
        <w:t>Base de Datos</w:t>
      </w:r>
      <w:r w:rsidRPr="00E7220B">
        <w:rPr>
          <w:rFonts w:cs="Arial"/>
          <w:lang w:val="es-ES_tradnl"/>
        </w:rPr>
        <w:t>.</w:t>
      </w:r>
    </w:p>
    <w:p w14:paraId="6B4B446B" w14:textId="23D96FA1" w:rsidR="00782E0E" w:rsidRDefault="005C2136" w:rsidP="001422C9">
      <w:pPr>
        <w:pStyle w:val="Ttulo3"/>
      </w:pPr>
      <w:bookmarkStart w:id="508" w:name="_Toc55490664"/>
      <w:bookmarkStart w:id="509" w:name="_Toc58342062"/>
      <w:del w:id="510" w:author="Daniel Casagallo" w:date="2020-12-21T18:43:00Z">
        <w:r w:rsidDel="0096106E">
          <w:delText>Sistema</w:delText>
        </w:r>
      </w:del>
      <w:ins w:id="511" w:author="Daniel Casagallo" w:date="2020-12-21T18:43:00Z">
        <w:r w:rsidR="0096106E">
          <w:t>Sistema</w:t>
        </w:r>
      </w:ins>
      <w:r w:rsidR="00782E0E" w:rsidRPr="009A49A4">
        <w:t xml:space="preserve"> </w:t>
      </w:r>
      <w:del w:id="512" w:author="Daniel Casagallo" w:date="2020-12-21T18:44:00Z">
        <w:r w:rsidDel="0096106E">
          <w:delText>Web</w:delText>
        </w:r>
      </w:del>
      <w:bookmarkEnd w:id="508"/>
      <w:bookmarkEnd w:id="509"/>
      <w:ins w:id="513" w:author="Daniel Casagallo" w:date="2020-12-21T18:44:00Z">
        <w:r w:rsidR="0096106E">
          <w:t>Web</w:t>
        </w:r>
      </w:ins>
    </w:p>
    <w:p w14:paraId="27280BA8" w14:textId="78CF69CD" w:rsidR="00FA1C84" w:rsidRDefault="002B7935" w:rsidP="001500A0">
      <w:r>
        <w:t xml:space="preserve">La </w:t>
      </w:r>
      <w:r w:rsidR="001500A0" w:rsidRPr="001500A0">
        <w:fldChar w:fldCharType="begin"/>
      </w:r>
      <w:r w:rsidR="001500A0" w:rsidRPr="001500A0">
        <w:instrText xml:space="preserve"> REF _Ref57922220 \h  \* MERGEFORMAT </w:instrText>
      </w:r>
      <w:r w:rsidR="001500A0" w:rsidRPr="001500A0">
        <w:fldChar w:fldCharType="separate"/>
      </w:r>
      <w:r w:rsidR="009C7FA6" w:rsidRPr="009C7FA6">
        <w:rPr>
          <w:b/>
          <w:bCs/>
        </w:rPr>
        <w:t xml:space="preserve">TABLA </w:t>
      </w:r>
      <w:r w:rsidR="009C7FA6" w:rsidRPr="009C7FA6">
        <w:rPr>
          <w:b/>
          <w:bCs/>
          <w:noProof/>
        </w:rPr>
        <w:t>III</w:t>
      </w:r>
      <w:r w:rsidR="001500A0" w:rsidRPr="001500A0">
        <w:fldChar w:fldCharType="end"/>
      </w:r>
      <w:r w:rsidR="001500A0">
        <w:t xml:space="preserve"> </w:t>
      </w:r>
      <w:r>
        <w:t>detalla</w:t>
      </w:r>
      <w:r w:rsidR="00C15C38">
        <w:t xml:space="preserve"> cada una de </w:t>
      </w:r>
      <w:r w:rsidR="001120D8" w:rsidRPr="001120D8">
        <w:t xml:space="preserve">las herramientas utilizadas </w:t>
      </w:r>
      <w:r w:rsidR="00C15C38">
        <w:t xml:space="preserve">para </w:t>
      </w:r>
      <w:r>
        <w:t xml:space="preserve">crear </w:t>
      </w:r>
      <w:r w:rsidR="00C15C38">
        <w:t xml:space="preserve">la </w:t>
      </w:r>
      <w:r w:rsidR="00C15C38" w:rsidRPr="001120D8">
        <w:t xml:space="preserve">Bases </w:t>
      </w:r>
      <w:r w:rsidR="00C15C38">
        <w:t xml:space="preserve">de Datos </w:t>
      </w:r>
      <w:r w:rsidR="00574C1F">
        <w:t>y del</w:t>
      </w:r>
      <w:r>
        <w:t xml:space="preserve"> </w:t>
      </w:r>
      <w:r w:rsidR="00C15C38" w:rsidRPr="001120D8">
        <w:t xml:space="preserve">desarrollo del </w:t>
      </w:r>
      <w:del w:id="514" w:author="Daniel Casagallo" w:date="2020-12-21T18:43:00Z">
        <w:r w:rsidR="00C15C38" w:rsidDel="0096106E">
          <w:delText>Sistema</w:delText>
        </w:r>
      </w:del>
      <w:ins w:id="515" w:author="Daniel Casagallo" w:date="2020-12-21T18:43:00Z">
        <w:r w:rsidR="0096106E">
          <w:t>Sistema</w:t>
        </w:r>
      </w:ins>
      <w:r w:rsidR="00C15C38" w:rsidRPr="001120D8">
        <w:t xml:space="preserve"> </w:t>
      </w:r>
      <w:del w:id="516" w:author="Daniel Casagallo" w:date="2020-12-21T18:44:00Z">
        <w:r w:rsidR="00C15C38" w:rsidDel="0096106E">
          <w:delText>Web</w:delText>
        </w:r>
      </w:del>
      <w:ins w:id="517" w:author="Daniel Casagallo" w:date="2020-12-21T18:44:00Z">
        <w:r w:rsidR="0096106E">
          <w:t>Web</w:t>
        </w:r>
      </w:ins>
      <w:r w:rsidR="00C15C38">
        <w:t xml:space="preserve">, además de una descripción de </w:t>
      </w:r>
      <w:r w:rsidR="0081160F">
        <w:t xml:space="preserve">su </w:t>
      </w:r>
      <w:r w:rsidR="001120D8" w:rsidRPr="001120D8">
        <w:t>contribu</w:t>
      </w:r>
      <w:r w:rsidR="0081160F">
        <w:t>ción</w:t>
      </w:r>
      <w:r w:rsidR="001120D8" w:rsidRPr="001120D8">
        <w:t xml:space="preserve"> al proyecto.</w:t>
      </w:r>
    </w:p>
    <w:p w14:paraId="78851ECF" w14:textId="77777777" w:rsidR="00FA1C84" w:rsidRDefault="00FA1C84" w:rsidP="001500A0"/>
    <w:p w14:paraId="0A75FC1D" w14:textId="2C103EDA" w:rsidR="00FA1C84" w:rsidRDefault="00FA1C84" w:rsidP="001500A0"/>
    <w:p w14:paraId="0647FDA0" w14:textId="77777777" w:rsidR="002B7935" w:rsidRDefault="002B7935" w:rsidP="001500A0"/>
    <w:p w14:paraId="3BE1079E" w14:textId="4231C597" w:rsidR="0081160F" w:rsidRPr="001500A0" w:rsidRDefault="0081160F" w:rsidP="001500A0">
      <w:r>
        <w:rPr>
          <w:i/>
          <w:iCs/>
          <w:sz w:val="20"/>
          <w:szCs w:val="20"/>
        </w:rPr>
        <w:tab/>
      </w:r>
    </w:p>
    <w:p w14:paraId="4D7222E2" w14:textId="481ADCC7" w:rsidR="001500A0" w:rsidRPr="001500A0" w:rsidRDefault="001500A0" w:rsidP="001500A0">
      <w:pPr>
        <w:pStyle w:val="Descripcin"/>
        <w:jc w:val="center"/>
        <w:rPr>
          <w:i w:val="0"/>
          <w:iCs w:val="0"/>
          <w:color w:val="auto"/>
          <w:sz w:val="20"/>
          <w:szCs w:val="20"/>
        </w:rPr>
      </w:pPr>
      <w:bookmarkStart w:id="518" w:name="_Ref57922220"/>
      <w:bookmarkStart w:id="519" w:name="_Ref57922097"/>
      <w:bookmarkStart w:id="520" w:name="_Toc58407720"/>
      <w:r w:rsidRPr="001500A0">
        <w:rPr>
          <w:b/>
          <w:bCs/>
          <w:i w:val="0"/>
          <w:iCs w:val="0"/>
          <w:color w:val="auto"/>
          <w:sz w:val="20"/>
          <w:szCs w:val="20"/>
        </w:rPr>
        <w:lastRenderedPageBreak/>
        <w:t xml:space="preserve">TABLA </w:t>
      </w:r>
      <w:r w:rsidR="00BC7DAB">
        <w:rPr>
          <w:b/>
          <w:bCs/>
          <w:i w:val="0"/>
          <w:iCs w:val="0"/>
          <w:color w:val="auto"/>
          <w:sz w:val="20"/>
          <w:szCs w:val="20"/>
        </w:rPr>
        <w:fldChar w:fldCharType="begin"/>
      </w:r>
      <w:r w:rsidR="00BC7DAB">
        <w:rPr>
          <w:b/>
          <w:bCs/>
          <w:i w:val="0"/>
          <w:iCs w:val="0"/>
          <w:color w:val="auto"/>
          <w:sz w:val="20"/>
          <w:szCs w:val="20"/>
        </w:rPr>
        <w:instrText xml:space="preserve"> SEQ TABLA \* ROMAN </w:instrText>
      </w:r>
      <w:r w:rsidR="00BC7DAB">
        <w:rPr>
          <w:b/>
          <w:bCs/>
          <w:i w:val="0"/>
          <w:iCs w:val="0"/>
          <w:color w:val="auto"/>
          <w:sz w:val="20"/>
          <w:szCs w:val="20"/>
        </w:rPr>
        <w:fldChar w:fldCharType="separate"/>
      </w:r>
      <w:r w:rsidR="009C7FA6">
        <w:rPr>
          <w:b/>
          <w:bCs/>
          <w:i w:val="0"/>
          <w:iCs w:val="0"/>
          <w:noProof/>
          <w:color w:val="auto"/>
          <w:sz w:val="20"/>
          <w:szCs w:val="20"/>
        </w:rPr>
        <w:t>III</w:t>
      </w:r>
      <w:r w:rsidR="00BC7DAB">
        <w:rPr>
          <w:b/>
          <w:bCs/>
          <w:i w:val="0"/>
          <w:iCs w:val="0"/>
          <w:color w:val="auto"/>
          <w:sz w:val="20"/>
          <w:szCs w:val="20"/>
        </w:rPr>
        <w:fldChar w:fldCharType="end"/>
      </w:r>
      <w:bookmarkEnd w:id="518"/>
      <w:r w:rsidRPr="001500A0">
        <w:rPr>
          <w:i w:val="0"/>
          <w:iCs w:val="0"/>
          <w:color w:val="auto"/>
          <w:sz w:val="20"/>
          <w:szCs w:val="20"/>
        </w:rPr>
        <w:t xml:space="preserve">: Herramientas utilizadas para el desarrollo del </w:t>
      </w:r>
      <w:del w:id="521" w:author="Daniel Casagallo" w:date="2020-12-21T18:43:00Z">
        <w:r w:rsidRPr="001500A0" w:rsidDel="0096106E">
          <w:rPr>
            <w:i w:val="0"/>
            <w:iCs w:val="0"/>
            <w:color w:val="auto"/>
            <w:sz w:val="20"/>
            <w:szCs w:val="20"/>
          </w:rPr>
          <w:delText>Sistema</w:delText>
        </w:r>
      </w:del>
      <w:ins w:id="522" w:author="Daniel Casagallo" w:date="2020-12-21T18:43:00Z">
        <w:r w:rsidR="0096106E">
          <w:rPr>
            <w:i w:val="0"/>
            <w:iCs w:val="0"/>
            <w:color w:val="auto"/>
            <w:sz w:val="20"/>
            <w:szCs w:val="20"/>
          </w:rPr>
          <w:t>Sistema</w:t>
        </w:r>
      </w:ins>
      <w:r w:rsidRPr="001500A0">
        <w:rPr>
          <w:i w:val="0"/>
          <w:iCs w:val="0"/>
          <w:color w:val="auto"/>
          <w:sz w:val="20"/>
          <w:szCs w:val="20"/>
        </w:rPr>
        <w:t xml:space="preserve"> </w:t>
      </w:r>
      <w:del w:id="523" w:author="Daniel Casagallo" w:date="2020-12-21T18:44:00Z">
        <w:r w:rsidRPr="001500A0" w:rsidDel="0096106E">
          <w:rPr>
            <w:i w:val="0"/>
            <w:iCs w:val="0"/>
            <w:color w:val="auto"/>
            <w:sz w:val="20"/>
            <w:szCs w:val="20"/>
          </w:rPr>
          <w:delText>Web</w:delText>
        </w:r>
      </w:del>
      <w:bookmarkEnd w:id="519"/>
      <w:bookmarkEnd w:id="520"/>
      <w:ins w:id="524" w:author="Daniel Casagallo" w:date="2020-12-21T18:44:00Z">
        <w:r w:rsidR="0096106E">
          <w:rPr>
            <w:i w:val="0"/>
            <w:iCs w:val="0"/>
            <w:color w:val="auto"/>
            <w:sz w:val="20"/>
            <w:szCs w:val="20"/>
          </w:rPr>
          <w:t>Web</w:t>
        </w:r>
      </w:ins>
    </w:p>
    <w:tbl>
      <w:tblPr>
        <w:tblStyle w:val="Tablaconcuadrcula"/>
        <w:tblW w:w="0" w:type="auto"/>
        <w:tblLook w:val="04A0" w:firstRow="1" w:lastRow="0" w:firstColumn="1" w:lastColumn="0" w:noHBand="0" w:noVBand="1"/>
      </w:tblPr>
      <w:tblGrid>
        <w:gridCol w:w="2405"/>
        <w:gridCol w:w="6085"/>
      </w:tblGrid>
      <w:tr w:rsidR="0081160F" w:rsidRPr="00662E83" w14:paraId="7A4C2D1D" w14:textId="77777777" w:rsidTr="00361341">
        <w:trPr>
          <w:trHeight w:val="603"/>
        </w:trPr>
        <w:tc>
          <w:tcPr>
            <w:tcW w:w="2405" w:type="dxa"/>
            <w:shd w:val="clear" w:color="auto" w:fill="D9D9D9" w:themeFill="background1" w:themeFillShade="D9"/>
            <w:vAlign w:val="center"/>
          </w:tcPr>
          <w:p w14:paraId="1648485C" w14:textId="77777777" w:rsidR="0081160F" w:rsidRPr="00662E83" w:rsidRDefault="0081160F" w:rsidP="00F96E57">
            <w:pPr>
              <w:pStyle w:val="Sinespaciado"/>
              <w:jc w:val="center"/>
              <w:rPr>
                <w:rFonts w:ascii="Arial" w:hAnsi="Arial" w:cs="Arial"/>
                <w:b/>
                <w:sz w:val="24"/>
                <w:szCs w:val="24"/>
                <w:lang w:val="es-EC" w:eastAsia="pt-BR"/>
              </w:rPr>
            </w:pPr>
            <w:r w:rsidRPr="00662E83">
              <w:rPr>
                <w:rFonts w:ascii="Arial" w:hAnsi="Arial" w:cs="Arial"/>
                <w:b/>
                <w:sz w:val="24"/>
                <w:szCs w:val="24"/>
                <w:lang w:val="es-EC" w:eastAsia="pt-BR"/>
              </w:rPr>
              <w:t>Herramienta</w:t>
            </w:r>
          </w:p>
        </w:tc>
        <w:tc>
          <w:tcPr>
            <w:tcW w:w="6085" w:type="dxa"/>
            <w:shd w:val="clear" w:color="auto" w:fill="D9D9D9" w:themeFill="background1" w:themeFillShade="D9"/>
            <w:vAlign w:val="center"/>
          </w:tcPr>
          <w:p w14:paraId="6E0CC0C5" w14:textId="77777777" w:rsidR="0081160F" w:rsidRPr="00662E83" w:rsidRDefault="0081160F" w:rsidP="00F96E57">
            <w:pPr>
              <w:pStyle w:val="Sinespaciado"/>
              <w:jc w:val="center"/>
              <w:rPr>
                <w:rFonts w:ascii="Arial" w:hAnsi="Arial" w:cs="Arial"/>
                <w:b/>
                <w:sz w:val="24"/>
                <w:szCs w:val="24"/>
                <w:lang w:val="es-EC" w:eastAsia="pt-BR"/>
              </w:rPr>
            </w:pPr>
            <w:r w:rsidRPr="00662E83">
              <w:rPr>
                <w:rFonts w:ascii="Arial" w:hAnsi="Arial" w:cs="Arial"/>
                <w:b/>
                <w:sz w:val="24"/>
                <w:szCs w:val="24"/>
                <w:lang w:val="es-EC" w:eastAsia="pt-BR"/>
              </w:rPr>
              <w:t>Justificación</w:t>
            </w:r>
          </w:p>
        </w:tc>
      </w:tr>
      <w:tr w:rsidR="0081160F" w:rsidRPr="001A4F78" w14:paraId="1268E2D0" w14:textId="77777777" w:rsidTr="0081160F">
        <w:tblPrEx>
          <w:jc w:val="center"/>
        </w:tblPrEx>
        <w:trPr>
          <w:trHeight w:val="579"/>
          <w:jc w:val="center"/>
        </w:trPr>
        <w:tc>
          <w:tcPr>
            <w:tcW w:w="2405" w:type="dxa"/>
            <w:vAlign w:val="center"/>
          </w:tcPr>
          <w:p w14:paraId="3BBD3433" w14:textId="77777777" w:rsidR="0081160F" w:rsidRPr="00DF4332" w:rsidRDefault="0081160F" w:rsidP="00F96E57">
            <w:pPr>
              <w:pStyle w:val="Sinespaciado"/>
              <w:spacing w:line="360" w:lineRule="auto"/>
              <w:rPr>
                <w:rFonts w:ascii="Arial" w:hAnsi="Arial" w:cs="Arial"/>
                <w:b/>
                <w:bCs/>
                <w:lang w:eastAsia="pt-BR"/>
              </w:rPr>
            </w:pPr>
          </w:p>
          <w:p w14:paraId="64886C7B" w14:textId="2DE4A842" w:rsidR="0081160F" w:rsidRPr="00DF4332" w:rsidRDefault="0081160F" w:rsidP="00F96E57">
            <w:pPr>
              <w:pStyle w:val="Sinespaciado"/>
              <w:spacing w:line="360" w:lineRule="auto"/>
              <w:jc w:val="center"/>
              <w:rPr>
                <w:rFonts w:ascii="Arial" w:hAnsi="Arial" w:cs="Arial"/>
                <w:b/>
                <w:bCs/>
                <w:lang w:eastAsia="pt-BR"/>
              </w:rPr>
            </w:pPr>
            <w:r w:rsidRPr="00B73B6F">
              <w:rPr>
                <w:rFonts w:ascii="Arial" w:hAnsi="Arial" w:cs="Arial"/>
                <w:b/>
                <w:bCs/>
                <w:lang w:eastAsia="pt-BR"/>
              </w:rPr>
              <w:t>Angular</w:t>
            </w:r>
          </w:p>
          <w:p w14:paraId="60B6905C" w14:textId="77777777" w:rsidR="0081160F" w:rsidRPr="00DF4332" w:rsidRDefault="0081160F" w:rsidP="00F96E57">
            <w:pPr>
              <w:pStyle w:val="Sinespaciado"/>
              <w:spacing w:line="360" w:lineRule="auto"/>
              <w:jc w:val="center"/>
              <w:rPr>
                <w:rFonts w:ascii="Arial" w:hAnsi="Arial" w:cs="Arial"/>
                <w:lang w:eastAsia="pt-BR"/>
              </w:rPr>
            </w:pPr>
          </w:p>
        </w:tc>
        <w:tc>
          <w:tcPr>
            <w:tcW w:w="6085" w:type="dxa"/>
          </w:tcPr>
          <w:p w14:paraId="56CD05EB" w14:textId="67D7B4EF" w:rsidR="0081160F" w:rsidRPr="001A4F78" w:rsidRDefault="0081160F" w:rsidP="000016EE">
            <w:pPr>
              <w:pStyle w:val="Sinespaciado"/>
              <w:spacing w:line="360" w:lineRule="auto"/>
              <w:jc w:val="both"/>
              <w:rPr>
                <w:rFonts w:ascii="Arial" w:hAnsi="Arial" w:cs="Arial"/>
                <w:lang w:eastAsia="pt-BR"/>
              </w:rPr>
            </w:pPr>
            <w:r w:rsidRPr="0081160F">
              <w:rPr>
                <w:rFonts w:ascii="Arial" w:hAnsi="Arial" w:cs="Arial"/>
                <w:lang w:eastAsia="pt-BR"/>
              </w:rPr>
              <w:t xml:space="preserve">La implementación de este </w:t>
            </w:r>
            <w:r w:rsidR="00771075" w:rsidRPr="00771075">
              <w:rPr>
                <w:rFonts w:ascii="Arial" w:hAnsi="Arial" w:cs="Arial"/>
                <w:i/>
                <w:iCs/>
                <w:lang w:eastAsia="pt-BR"/>
              </w:rPr>
              <w:t>Framework</w:t>
            </w:r>
            <w:ins w:id="525" w:author="Docente" w:date="2020-12-15T03:59:00Z">
              <w:r w:rsidR="008A5314">
                <w:rPr>
                  <w:rFonts w:ascii="Arial" w:hAnsi="Arial" w:cs="Arial"/>
                  <w:i/>
                  <w:iCs/>
                  <w:lang w:eastAsia="pt-BR"/>
                </w:rPr>
                <w:t>,</w:t>
              </w:r>
            </w:ins>
            <w:r w:rsidR="00771075">
              <w:rPr>
                <w:rFonts w:ascii="Arial" w:hAnsi="Arial" w:cs="Arial"/>
                <w:lang w:eastAsia="pt-BR"/>
              </w:rPr>
              <w:t xml:space="preserve"> dentro del </w:t>
            </w:r>
            <w:r w:rsidR="001500A0">
              <w:rPr>
                <w:rFonts w:ascii="Arial" w:hAnsi="Arial" w:cs="Arial"/>
                <w:lang w:eastAsia="pt-BR"/>
              </w:rPr>
              <w:t>proyecto</w:t>
            </w:r>
            <w:r w:rsidR="00FA1C84">
              <w:rPr>
                <w:rFonts w:ascii="Arial" w:hAnsi="Arial" w:cs="Arial"/>
                <w:lang w:eastAsia="pt-BR"/>
              </w:rPr>
              <w:t>,</w:t>
            </w:r>
            <w:r w:rsidR="00C15C38">
              <w:rPr>
                <w:rFonts w:ascii="Arial" w:hAnsi="Arial" w:cs="Arial"/>
                <w:lang w:eastAsia="pt-BR"/>
              </w:rPr>
              <w:t xml:space="preserve"> </w:t>
            </w:r>
            <w:r w:rsidRPr="0081160F">
              <w:rPr>
                <w:rFonts w:ascii="Arial" w:hAnsi="Arial" w:cs="Arial"/>
                <w:lang w:eastAsia="pt-BR"/>
              </w:rPr>
              <w:t xml:space="preserve">permite que </w:t>
            </w:r>
            <w:r w:rsidR="00771075">
              <w:rPr>
                <w:rFonts w:ascii="Arial" w:hAnsi="Arial" w:cs="Arial"/>
                <w:lang w:eastAsia="pt-BR"/>
              </w:rPr>
              <w:t>se</w:t>
            </w:r>
            <w:r w:rsidRPr="0081160F">
              <w:rPr>
                <w:rFonts w:ascii="Arial" w:hAnsi="Arial" w:cs="Arial"/>
                <w:lang w:eastAsia="pt-BR"/>
              </w:rPr>
              <w:t xml:space="preserve"> mantenga una estructura ordenada durante todo el proceso de desarrollo, separando así cada capa como Vista, Modelo y Controlador </w:t>
            </w:r>
            <w:sdt>
              <w:sdtPr>
                <w:rPr>
                  <w:rFonts w:ascii="Arial" w:hAnsi="Arial" w:cs="Arial"/>
                  <w:lang w:eastAsia="pt-BR"/>
                </w:rPr>
                <w:id w:val="501085220"/>
                <w:citation/>
              </w:sdtPr>
              <w:sdtContent>
                <w:r w:rsidR="00771075">
                  <w:rPr>
                    <w:rFonts w:ascii="Arial" w:hAnsi="Arial" w:cs="Arial"/>
                    <w:lang w:eastAsia="pt-BR"/>
                  </w:rPr>
                  <w:fldChar w:fldCharType="begin"/>
                </w:r>
                <w:r w:rsidR="00771075">
                  <w:rPr>
                    <w:rFonts w:ascii="Arial" w:hAnsi="Arial" w:cs="Arial"/>
                    <w:lang w:val="es-MX" w:eastAsia="pt-BR"/>
                  </w:rPr>
                  <w:instrText xml:space="preserve"> CITATION Ari18 \l 2058 </w:instrText>
                </w:r>
                <w:r w:rsidR="00771075">
                  <w:rPr>
                    <w:rFonts w:ascii="Arial" w:hAnsi="Arial" w:cs="Arial"/>
                    <w:lang w:eastAsia="pt-BR"/>
                  </w:rPr>
                  <w:fldChar w:fldCharType="separate"/>
                </w:r>
                <w:r w:rsidR="009C7FA6" w:rsidRPr="009C7FA6">
                  <w:rPr>
                    <w:rFonts w:ascii="Arial" w:hAnsi="Arial" w:cs="Arial"/>
                    <w:noProof/>
                    <w:lang w:val="es-MX" w:eastAsia="pt-BR"/>
                  </w:rPr>
                  <w:t>[20]</w:t>
                </w:r>
                <w:r w:rsidR="00771075">
                  <w:rPr>
                    <w:rFonts w:ascii="Arial" w:hAnsi="Arial" w:cs="Arial"/>
                    <w:lang w:eastAsia="pt-BR"/>
                  </w:rPr>
                  <w:fldChar w:fldCharType="end"/>
                </w:r>
              </w:sdtContent>
            </w:sdt>
            <w:r w:rsidRPr="0081160F">
              <w:rPr>
                <w:rFonts w:ascii="Arial" w:hAnsi="Arial" w:cs="Arial"/>
                <w:lang w:eastAsia="pt-BR"/>
              </w:rPr>
              <w:t>.</w:t>
            </w:r>
          </w:p>
        </w:tc>
      </w:tr>
      <w:tr w:rsidR="0081160F" w:rsidRPr="001A4F78" w14:paraId="37D85847" w14:textId="77777777" w:rsidTr="0081160F">
        <w:tblPrEx>
          <w:jc w:val="center"/>
        </w:tblPrEx>
        <w:trPr>
          <w:trHeight w:val="759"/>
          <w:jc w:val="center"/>
        </w:trPr>
        <w:tc>
          <w:tcPr>
            <w:tcW w:w="2405" w:type="dxa"/>
            <w:vAlign w:val="center"/>
          </w:tcPr>
          <w:p w14:paraId="5CD20241" w14:textId="2F94EBDC" w:rsidR="0081160F" w:rsidRPr="00DF4332" w:rsidRDefault="00771075" w:rsidP="00F96E57">
            <w:pPr>
              <w:pStyle w:val="Sinespaciado"/>
              <w:spacing w:line="360" w:lineRule="auto"/>
              <w:jc w:val="center"/>
              <w:rPr>
                <w:rFonts w:ascii="Arial" w:hAnsi="Arial" w:cs="Arial"/>
                <w:b/>
                <w:bCs/>
                <w:lang w:eastAsia="pt-BR"/>
              </w:rPr>
            </w:pPr>
            <w:r w:rsidRPr="00B73B6F">
              <w:rPr>
                <w:rFonts w:ascii="Arial" w:hAnsi="Arial" w:cs="Arial"/>
                <w:b/>
                <w:bCs/>
                <w:lang w:eastAsia="pt-BR"/>
              </w:rPr>
              <w:t>Angular Material</w:t>
            </w:r>
          </w:p>
        </w:tc>
        <w:tc>
          <w:tcPr>
            <w:tcW w:w="6085" w:type="dxa"/>
          </w:tcPr>
          <w:p w14:paraId="7FAD5665" w14:textId="0B5D82DA" w:rsidR="0081160F" w:rsidRPr="00714B02" w:rsidRDefault="000016EE" w:rsidP="00C15C38">
            <w:pPr>
              <w:pStyle w:val="Sinespaciado"/>
              <w:spacing w:line="360" w:lineRule="auto"/>
              <w:jc w:val="both"/>
              <w:rPr>
                <w:rFonts w:ascii="Arial" w:hAnsi="Arial" w:cs="Arial"/>
                <w:lang w:eastAsia="pt-BR"/>
              </w:rPr>
            </w:pPr>
            <w:r w:rsidRPr="0081160F">
              <w:rPr>
                <w:rFonts w:ascii="Arial" w:hAnsi="Arial" w:cs="Arial"/>
                <w:lang w:eastAsia="pt-BR"/>
              </w:rPr>
              <w:t xml:space="preserve">La implementación </w:t>
            </w:r>
            <w:r w:rsidR="00771075" w:rsidRPr="00771075">
              <w:rPr>
                <w:rFonts w:ascii="Arial" w:hAnsi="Arial" w:cs="Arial"/>
                <w:lang w:eastAsia="pt-BR"/>
              </w:rPr>
              <w:t xml:space="preserve">de esta </w:t>
            </w:r>
            <w:r w:rsidR="00C15C38">
              <w:rPr>
                <w:rFonts w:ascii="Arial" w:hAnsi="Arial" w:cs="Arial"/>
                <w:lang w:eastAsia="pt-BR"/>
              </w:rPr>
              <w:t xml:space="preserve">librería </w:t>
            </w:r>
            <w:r w:rsidR="00771075" w:rsidRPr="00771075">
              <w:rPr>
                <w:rFonts w:ascii="Arial" w:hAnsi="Arial" w:cs="Arial"/>
                <w:lang w:eastAsia="pt-BR"/>
              </w:rPr>
              <w:t>de estilos</w:t>
            </w:r>
            <w:ins w:id="526" w:author="Docente" w:date="2020-12-15T03:59:00Z">
              <w:r w:rsidR="008A5314">
                <w:rPr>
                  <w:rFonts w:ascii="Arial" w:hAnsi="Arial" w:cs="Arial"/>
                  <w:lang w:eastAsia="pt-BR"/>
                </w:rPr>
                <w:t>,</w:t>
              </w:r>
            </w:ins>
            <w:r w:rsidR="00771075" w:rsidRPr="00771075">
              <w:rPr>
                <w:rFonts w:ascii="Arial" w:hAnsi="Arial" w:cs="Arial"/>
                <w:lang w:eastAsia="pt-BR"/>
              </w:rPr>
              <w:t xml:space="preserve"> </w:t>
            </w:r>
            <w:r w:rsidR="00C15C38">
              <w:rPr>
                <w:rFonts w:ascii="Arial" w:hAnsi="Arial" w:cs="Arial"/>
                <w:lang w:eastAsia="pt-BR"/>
              </w:rPr>
              <w:t xml:space="preserve">dentro del </w:t>
            </w:r>
            <w:r w:rsidR="00921688">
              <w:rPr>
                <w:rFonts w:ascii="Arial" w:hAnsi="Arial" w:cs="Arial"/>
                <w:lang w:eastAsia="pt-BR"/>
              </w:rPr>
              <w:t>proyecto</w:t>
            </w:r>
            <w:r w:rsidR="00FA1C84">
              <w:rPr>
                <w:rFonts w:ascii="Arial" w:hAnsi="Arial" w:cs="Arial"/>
                <w:lang w:eastAsia="pt-BR"/>
              </w:rPr>
              <w:t xml:space="preserve">, </w:t>
            </w:r>
            <w:r w:rsidR="00771075" w:rsidRPr="00771075">
              <w:rPr>
                <w:rFonts w:ascii="Arial" w:hAnsi="Arial" w:cs="Arial"/>
                <w:lang w:eastAsia="pt-BR"/>
              </w:rPr>
              <w:t xml:space="preserve">permite integrar fácilmente componentes </w:t>
            </w:r>
            <w:del w:id="527" w:author="Daniel Casagallo" w:date="2020-12-21T18:44:00Z">
              <w:r w:rsidR="00C15C38" w:rsidDel="0096106E">
                <w:rPr>
                  <w:rFonts w:ascii="Arial" w:hAnsi="Arial" w:cs="Arial"/>
                  <w:lang w:eastAsia="pt-BR"/>
                </w:rPr>
                <w:delText>web</w:delText>
              </w:r>
            </w:del>
            <w:ins w:id="528" w:author="Daniel Casagallo" w:date="2020-12-21T18:44:00Z">
              <w:r w:rsidR="0096106E">
                <w:rPr>
                  <w:rFonts w:ascii="Arial" w:hAnsi="Arial" w:cs="Arial"/>
                  <w:lang w:eastAsia="pt-BR"/>
                </w:rPr>
                <w:t>Web</w:t>
              </w:r>
            </w:ins>
            <w:r w:rsidR="00C15C38">
              <w:rPr>
                <w:rFonts w:ascii="Arial" w:hAnsi="Arial" w:cs="Arial"/>
                <w:lang w:eastAsia="pt-BR"/>
              </w:rPr>
              <w:t xml:space="preserve"> </w:t>
            </w:r>
            <w:r w:rsidR="00771075" w:rsidRPr="00771075">
              <w:rPr>
                <w:rFonts w:ascii="Arial" w:hAnsi="Arial" w:cs="Arial"/>
                <w:lang w:eastAsia="pt-BR"/>
              </w:rPr>
              <w:t xml:space="preserve">reutilizables </w:t>
            </w:r>
            <w:r w:rsidR="00C15C38">
              <w:rPr>
                <w:rFonts w:ascii="Arial" w:hAnsi="Arial" w:cs="Arial"/>
                <w:lang w:eastAsia="pt-BR"/>
              </w:rPr>
              <w:t xml:space="preserve">y que estos sean adaptables a </w:t>
            </w:r>
            <w:r w:rsidR="00771075" w:rsidRPr="00771075">
              <w:rPr>
                <w:rFonts w:ascii="Arial" w:hAnsi="Arial" w:cs="Arial"/>
                <w:lang w:eastAsia="pt-BR"/>
              </w:rPr>
              <w:t>cualquier tamaño de pantalla y dispositivo</w:t>
            </w:r>
            <w:r>
              <w:rPr>
                <w:rFonts w:ascii="Arial" w:hAnsi="Arial" w:cs="Arial"/>
                <w:lang w:eastAsia="pt-BR"/>
              </w:rPr>
              <w:t xml:space="preserve"> </w:t>
            </w:r>
            <w:sdt>
              <w:sdtPr>
                <w:rPr>
                  <w:rFonts w:ascii="Arial" w:hAnsi="Arial" w:cs="Arial"/>
                  <w:lang w:eastAsia="pt-BR"/>
                </w:rPr>
                <w:id w:val="382997698"/>
                <w:citation/>
              </w:sdtPr>
              <w:sdtContent>
                <w:r>
                  <w:rPr>
                    <w:rFonts w:ascii="Arial" w:hAnsi="Arial" w:cs="Arial"/>
                    <w:lang w:eastAsia="pt-BR"/>
                  </w:rPr>
                  <w:fldChar w:fldCharType="begin"/>
                </w:r>
                <w:r>
                  <w:rPr>
                    <w:rFonts w:ascii="Arial" w:hAnsi="Arial" w:cs="Arial"/>
                    <w:lang w:val="es-MX" w:eastAsia="pt-BR"/>
                  </w:rPr>
                  <w:instrText xml:space="preserve"> CITATION Guz19 \l 2058 </w:instrText>
                </w:r>
                <w:r>
                  <w:rPr>
                    <w:rFonts w:ascii="Arial" w:hAnsi="Arial" w:cs="Arial"/>
                    <w:lang w:eastAsia="pt-BR"/>
                  </w:rPr>
                  <w:fldChar w:fldCharType="separate"/>
                </w:r>
                <w:r w:rsidR="009C7FA6" w:rsidRPr="009C7FA6">
                  <w:rPr>
                    <w:rFonts w:ascii="Arial" w:hAnsi="Arial" w:cs="Arial"/>
                    <w:noProof/>
                    <w:lang w:val="es-MX" w:eastAsia="pt-BR"/>
                  </w:rPr>
                  <w:t>[21]</w:t>
                </w:r>
                <w:r>
                  <w:rPr>
                    <w:rFonts w:ascii="Arial" w:hAnsi="Arial" w:cs="Arial"/>
                    <w:lang w:eastAsia="pt-BR"/>
                  </w:rPr>
                  <w:fldChar w:fldCharType="end"/>
                </w:r>
              </w:sdtContent>
            </w:sdt>
            <w:r w:rsidR="0081160F" w:rsidRPr="001A4F78">
              <w:rPr>
                <w:rFonts w:ascii="Arial" w:hAnsi="Arial" w:cs="Arial"/>
                <w:lang w:eastAsia="pt-BR"/>
              </w:rPr>
              <w:t>.</w:t>
            </w:r>
          </w:p>
        </w:tc>
      </w:tr>
      <w:tr w:rsidR="0081160F" w:rsidRPr="001A4F78" w14:paraId="75FE3F10" w14:textId="77777777" w:rsidTr="0081160F">
        <w:tblPrEx>
          <w:jc w:val="center"/>
        </w:tblPrEx>
        <w:trPr>
          <w:trHeight w:val="579"/>
          <w:jc w:val="center"/>
        </w:trPr>
        <w:tc>
          <w:tcPr>
            <w:tcW w:w="2405" w:type="dxa"/>
            <w:vAlign w:val="center"/>
          </w:tcPr>
          <w:p w14:paraId="169100C3" w14:textId="544A6A24" w:rsidR="0081160F" w:rsidRPr="00DF4332" w:rsidRDefault="000016EE" w:rsidP="00F96E57">
            <w:pPr>
              <w:pStyle w:val="Sinespaciado"/>
              <w:spacing w:line="360" w:lineRule="auto"/>
              <w:jc w:val="center"/>
              <w:rPr>
                <w:rFonts w:ascii="Arial" w:hAnsi="Arial" w:cs="Arial"/>
                <w:b/>
                <w:bCs/>
                <w:lang w:eastAsia="pt-BR"/>
              </w:rPr>
            </w:pPr>
            <w:r w:rsidRPr="00C15C38">
              <w:rPr>
                <w:rFonts w:ascii="Arial" w:hAnsi="Arial" w:cs="Arial"/>
                <w:b/>
                <w:bCs/>
                <w:i/>
                <w:lang w:eastAsia="pt-BR"/>
              </w:rPr>
              <w:t>Firebase</w:t>
            </w:r>
            <w:r w:rsidRPr="00DF4332">
              <w:rPr>
                <w:rFonts w:ascii="Arial" w:hAnsi="Arial" w:cs="Arial"/>
                <w:b/>
                <w:bCs/>
                <w:lang w:eastAsia="pt-BR"/>
              </w:rPr>
              <w:t xml:space="preserve"> </w:t>
            </w:r>
          </w:p>
        </w:tc>
        <w:tc>
          <w:tcPr>
            <w:tcW w:w="6085" w:type="dxa"/>
          </w:tcPr>
          <w:p w14:paraId="53D6E439" w14:textId="48EDDEC2" w:rsidR="0081160F" w:rsidRPr="007D5B33" w:rsidRDefault="0081160F" w:rsidP="002B7935">
            <w:pPr>
              <w:pStyle w:val="Sinespaciado"/>
              <w:spacing w:line="360" w:lineRule="auto"/>
              <w:jc w:val="both"/>
              <w:rPr>
                <w:rFonts w:ascii="Arial" w:hAnsi="Arial" w:cs="Arial"/>
                <w:lang w:eastAsia="pt-BR"/>
              </w:rPr>
            </w:pPr>
            <w:r>
              <w:rPr>
                <w:rFonts w:ascii="Arial" w:hAnsi="Arial" w:cs="Arial"/>
                <w:lang w:eastAsia="pt-BR"/>
              </w:rPr>
              <w:t>L</w:t>
            </w:r>
            <w:r w:rsidRPr="00AA7B54">
              <w:rPr>
                <w:rFonts w:ascii="Arial" w:hAnsi="Arial" w:cs="Arial"/>
                <w:lang w:eastAsia="pt-BR"/>
              </w:rPr>
              <w:t xml:space="preserve">a implementación </w:t>
            </w:r>
            <w:r>
              <w:rPr>
                <w:rFonts w:ascii="Arial" w:hAnsi="Arial" w:cs="Arial"/>
                <w:lang w:eastAsia="pt-BR"/>
              </w:rPr>
              <w:t xml:space="preserve">de </w:t>
            </w:r>
            <w:r w:rsidR="000016EE">
              <w:rPr>
                <w:rFonts w:ascii="Arial" w:hAnsi="Arial" w:cs="Arial"/>
                <w:lang w:eastAsia="pt-BR"/>
              </w:rPr>
              <w:t xml:space="preserve">esta </w:t>
            </w:r>
            <w:r w:rsidR="00F3287A">
              <w:rPr>
                <w:rFonts w:ascii="Arial" w:hAnsi="Arial" w:cs="Arial"/>
                <w:lang w:eastAsia="pt-BR"/>
              </w:rPr>
              <w:t>plataforma</w:t>
            </w:r>
            <w:ins w:id="529" w:author="Docente" w:date="2020-12-15T03:59:00Z">
              <w:r w:rsidR="008A5314">
                <w:rPr>
                  <w:rFonts w:ascii="Arial" w:hAnsi="Arial" w:cs="Arial"/>
                  <w:lang w:eastAsia="pt-BR"/>
                </w:rPr>
                <w:t>,</w:t>
              </w:r>
            </w:ins>
            <w:r w:rsidR="00F3287A">
              <w:rPr>
                <w:rFonts w:ascii="Arial" w:hAnsi="Arial" w:cs="Arial"/>
                <w:lang w:eastAsia="pt-BR"/>
              </w:rPr>
              <w:t xml:space="preserve"> dentro del </w:t>
            </w:r>
            <w:del w:id="530" w:author="Daniel Casagallo" w:date="2020-12-21T18:52:00Z">
              <w:r w:rsidR="00F3287A" w:rsidDel="00D57436">
                <w:rPr>
                  <w:rFonts w:ascii="Arial" w:hAnsi="Arial" w:cs="Arial"/>
                  <w:lang w:eastAsia="pt-BR"/>
                </w:rPr>
                <w:delText>proyecto,</w:delText>
              </w:r>
              <w:r w:rsidR="002B7935" w:rsidDel="00D57436">
                <w:rPr>
                  <w:rFonts w:ascii="Arial" w:hAnsi="Arial" w:cs="Arial"/>
                  <w:lang w:eastAsia="pt-BR"/>
                </w:rPr>
                <w:delText xml:space="preserve">  tiene</w:delText>
              </w:r>
            </w:del>
            <w:ins w:id="531" w:author="Daniel Casagallo" w:date="2020-12-21T18:52:00Z">
              <w:r w:rsidR="00D57436">
                <w:rPr>
                  <w:rFonts w:ascii="Arial" w:hAnsi="Arial" w:cs="Arial"/>
                  <w:lang w:eastAsia="pt-BR"/>
                </w:rPr>
                <w:t>proyecto, tiene</w:t>
              </w:r>
            </w:ins>
            <w:r w:rsidR="002B7935">
              <w:rPr>
                <w:rFonts w:ascii="Arial" w:hAnsi="Arial" w:cs="Arial"/>
                <w:lang w:eastAsia="pt-BR"/>
              </w:rPr>
              <w:t xml:space="preserve"> la posibilidad de utilizar</w:t>
            </w:r>
            <w:r w:rsidR="00921688">
              <w:rPr>
                <w:rFonts w:ascii="Arial" w:hAnsi="Arial" w:cs="Arial"/>
                <w:lang w:eastAsia="pt-BR"/>
              </w:rPr>
              <w:t xml:space="preserve"> una base de datos</w:t>
            </w:r>
            <w:r w:rsidR="00F3287A">
              <w:rPr>
                <w:rFonts w:ascii="Arial" w:hAnsi="Arial" w:cs="Arial"/>
                <w:lang w:eastAsia="pt-BR"/>
              </w:rPr>
              <w:t xml:space="preserve"> NoSQL </w:t>
            </w:r>
            <w:r w:rsidR="00921688">
              <w:rPr>
                <w:rFonts w:ascii="Arial" w:hAnsi="Arial" w:cs="Arial"/>
                <w:lang w:eastAsia="pt-BR"/>
              </w:rPr>
              <w:t>que permite</w:t>
            </w:r>
            <w:r w:rsidR="00F3287A">
              <w:rPr>
                <w:rFonts w:ascii="Arial" w:hAnsi="Arial" w:cs="Arial"/>
                <w:lang w:eastAsia="pt-BR"/>
              </w:rPr>
              <w:t xml:space="preserve"> almacenar</w:t>
            </w:r>
            <w:r w:rsidR="00921688">
              <w:rPr>
                <w:rFonts w:ascii="Arial" w:hAnsi="Arial" w:cs="Arial"/>
                <w:lang w:eastAsia="pt-BR"/>
              </w:rPr>
              <w:t>, gestionar y manejar la</w:t>
            </w:r>
            <w:r w:rsidR="00F3287A">
              <w:rPr>
                <w:rFonts w:ascii="Arial" w:hAnsi="Arial" w:cs="Arial"/>
                <w:lang w:eastAsia="pt-BR"/>
              </w:rPr>
              <w:t xml:space="preserve"> </w:t>
            </w:r>
            <w:r w:rsidR="00921688">
              <w:rPr>
                <w:rFonts w:ascii="Arial" w:hAnsi="Arial" w:cs="Arial"/>
                <w:lang w:eastAsia="pt-BR"/>
              </w:rPr>
              <w:t xml:space="preserve">información </w:t>
            </w:r>
            <w:r w:rsidR="00F3287A">
              <w:rPr>
                <w:rFonts w:ascii="Arial" w:hAnsi="Arial" w:cs="Arial"/>
                <w:lang w:eastAsia="pt-BR"/>
              </w:rPr>
              <w:t>en tiempo real, así como también la autenticación de usuarios y el almacenamiento de archivos</w:t>
            </w:r>
            <w:r w:rsidR="00E22D84">
              <w:rPr>
                <w:rFonts w:ascii="Arial" w:hAnsi="Arial" w:cs="Arial"/>
                <w:lang w:eastAsia="pt-BR"/>
              </w:rPr>
              <w:t xml:space="preserve"> </w:t>
            </w:r>
            <w:sdt>
              <w:sdtPr>
                <w:rPr>
                  <w:rFonts w:ascii="Arial" w:hAnsi="Arial" w:cs="Arial"/>
                  <w:lang w:eastAsia="pt-BR"/>
                </w:rPr>
                <w:id w:val="300971348"/>
                <w:citation/>
              </w:sdtPr>
              <w:sdtContent>
                <w:r w:rsidR="00E22D84">
                  <w:rPr>
                    <w:rFonts w:ascii="Arial" w:hAnsi="Arial" w:cs="Arial"/>
                    <w:lang w:eastAsia="pt-BR"/>
                  </w:rPr>
                  <w:fldChar w:fldCharType="begin"/>
                </w:r>
                <w:r w:rsidR="00E22D84">
                  <w:rPr>
                    <w:rFonts w:ascii="Arial" w:hAnsi="Arial" w:cs="Arial"/>
                    <w:lang w:val="es-MX" w:eastAsia="pt-BR"/>
                  </w:rPr>
                  <w:instrText xml:space="preserve"> CITATION WuJ18 \l 2058 </w:instrText>
                </w:r>
                <w:r w:rsidR="00E22D84">
                  <w:rPr>
                    <w:rFonts w:ascii="Arial" w:hAnsi="Arial" w:cs="Arial"/>
                    <w:lang w:eastAsia="pt-BR"/>
                  </w:rPr>
                  <w:fldChar w:fldCharType="separate"/>
                </w:r>
                <w:r w:rsidR="009C7FA6" w:rsidRPr="009C7FA6">
                  <w:rPr>
                    <w:rFonts w:ascii="Arial" w:hAnsi="Arial" w:cs="Arial"/>
                    <w:noProof/>
                    <w:lang w:val="es-MX" w:eastAsia="pt-BR"/>
                  </w:rPr>
                  <w:t>[22]</w:t>
                </w:r>
                <w:r w:rsidR="00E22D84">
                  <w:rPr>
                    <w:rFonts w:ascii="Arial" w:hAnsi="Arial" w:cs="Arial"/>
                    <w:lang w:eastAsia="pt-BR"/>
                  </w:rPr>
                  <w:fldChar w:fldCharType="end"/>
                </w:r>
              </w:sdtContent>
            </w:sdt>
            <w:r w:rsidR="00E22D84">
              <w:rPr>
                <w:rFonts w:ascii="Arial" w:hAnsi="Arial" w:cs="Arial"/>
                <w:lang w:eastAsia="pt-BR"/>
              </w:rPr>
              <w:t xml:space="preserve">. </w:t>
            </w:r>
          </w:p>
        </w:tc>
      </w:tr>
      <w:tr w:rsidR="0081160F" w:rsidRPr="001A4F78" w14:paraId="64722BAD" w14:textId="77777777" w:rsidTr="0081160F">
        <w:tblPrEx>
          <w:jc w:val="center"/>
        </w:tblPrEx>
        <w:trPr>
          <w:trHeight w:val="1143"/>
          <w:jc w:val="center"/>
        </w:trPr>
        <w:tc>
          <w:tcPr>
            <w:tcW w:w="2405" w:type="dxa"/>
            <w:vAlign w:val="center"/>
          </w:tcPr>
          <w:p w14:paraId="35C63948" w14:textId="77777777" w:rsidR="0081160F" w:rsidRPr="00DF4332" w:rsidRDefault="0081160F" w:rsidP="00F96E57">
            <w:pPr>
              <w:pStyle w:val="Sinespaciado"/>
              <w:spacing w:line="360" w:lineRule="auto"/>
              <w:jc w:val="center"/>
              <w:rPr>
                <w:rFonts w:ascii="Arial" w:hAnsi="Arial" w:cs="Arial"/>
                <w:b/>
                <w:bCs/>
                <w:lang w:eastAsia="pt-BR"/>
              </w:rPr>
            </w:pPr>
          </w:p>
          <w:p w14:paraId="0AA7D7D9" w14:textId="2FE026B9" w:rsidR="0081160F" w:rsidRPr="00C15C38" w:rsidRDefault="00E22D84" w:rsidP="00F96E57">
            <w:pPr>
              <w:pStyle w:val="Sinespaciado"/>
              <w:spacing w:line="360" w:lineRule="auto"/>
              <w:jc w:val="center"/>
              <w:rPr>
                <w:rFonts w:ascii="Arial" w:hAnsi="Arial" w:cs="Arial"/>
                <w:b/>
                <w:bCs/>
                <w:i/>
                <w:lang w:eastAsia="pt-BR"/>
              </w:rPr>
            </w:pPr>
            <w:r w:rsidRPr="00C15C38">
              <w:rPr>
                <w:rFonts w:ascii="Arial" w:hAnsi="Arial" w:cs="Arial"/>
                <w:b/>
                <w:bCs/>
                <w:i/>
                <w:lang w:eastAsia="pt-BR"/>
              </w:rPr>
              <w:t xml:space="preserve">Firebase Cloud </w:t>
            </w:r>
            <w:proofErr w:type="spellStart"/>
            <w:r w:rsidRPr="00C15C38">
              <w:rPr>
                <w:rFonts w:ascii="Arial" w:hAnsi="Arial" w:cs="Arial"/>
                <w:b/>
                <w:bCs/>
                <w:i/>
                <w:lang w:eastAsia="pt-BR"/>
              </w:rPr>
              <w:t>Messaging</w:t>
            </w:r>
            <w:proofErr w:type="spellEnd"/>
            <w:r w:rsidRPr="00C15C38">
              <w:rPr>
                <w:rFonts w:ascii="Arial" w:hAnsi="Arial" w:cs="Arial"/>
                <w:b/>
                <w:bCs/>
                <w:i/>
                <w:lang w:eastAsia="pt-BR"/>
              </w:rPr>
              <w:t xml:space="preserve"> (FCM</w:t>
            </w:r>
            <w:r w:rsidRPr="00C15C38">
              <w:rPr>
                <w:rFonts w:ascii="Arial" w:hAnsi="Arial" w:cs="Arial"/>
                <w:i/>
                <w:lang w:eastAsia="pt-BR"/>
              </w:rPr>
              <w:t>)</w:t>
            </w:r>
          </w:p>
        </w:tc>
        <w:tc>
          <w:tcPr>
            <w:tcW w:w="6085" w:type="dxa"/>
          </w:tcPr>
          <w:p w14:paraId="641067FC" w14:textId="705452DF" w:rsidR="0081160F" w:rsidRPr="001A4F78" w:rsidRDefault="00F3287A" w:rsidP="00BB2C66">
            <w:pPr>
              <w:pStyle w:val="Sinespaciado"/>
              <w:spacing w:line="360" w:lineRule="auto"/>
              <w:jc w:val="both"/>
              <w:rPr>
                <w:rFonts w:ascii="Arial" w:hAnsi="Arial" w:cs="Arial"/>
                <w:lang w:eastAsia="pt-BR"/>
              </w:rPr>
            </w:pPr>
            <w:r w:rsidRPr="00F3287A">
              <w:rPr>
                <w:rFonts w:ascii="Arial" w:hAnsi="Arial" w:cs="Arial"/>
                <w:lang w:eastAsia="pt-BR"/>
              </w:rPr>
              <w:t>La implementación de FCM</w:t>
            </w:r>
            <w:ins w:id="532" w:author="Docente" w:date="2020-12-15T04:00:00Z">
              <w:r w:rsidR="008A5314">
                <w:rPr>
                  <w:rFonts w:ascii="Arial" w:hAnsi="Arial" w:cs="Arial"/>
                  <w:lang w:eastAsia="pt-BR"/>
                </w:rPr>
                <w:t>,</w:t>
              </w:r>
            </w:ins>
            <w:r w:rsidRPr="00F3287A">
              <w:rPr>
                <w:rFonts w:ascii="Arial" w:hAnsi="Arial" w:cs="Arial"/>
                <w:lang w:eastAsia="pt-BR"/>
              </w:rPr>
              <w:t xml:space="preserve"> </w:t>
            </w:r>
            <w:r w:rsidR="00BB2C66">
              <w:rPr>
                <w:rFonts w:ascii="Arial" w:hAnsi="Arial" w:cs="Arial"/>
                <w:lang w:eastAsia="pt-BR"/>
              </w:rPr>
              <w:t xml:space="preserve">dentro del proyecto, permite </w:t>
            </w:r>
            <w:r>
              <w:rPr>
                <w:rFonts w:ascii="Arial" w:hAnsi="Arial" w:cs="Arial"/>
                <w:lang w:eastAsia="pt-BR"/>
              </w:rPr>
              <w:t xml:space="preserve">la generación de un </w:t>
            </w:r>
            <w:r w:rsidRPr="00D57436">
              <w:rPr>
                <w:rFonts w:ascii="Arial" w:hAnsi="Arial" w:cs="Arial"/>
                <w:i/>
                <w:iCs/>
                <w:lang w:eastAsia="pt-BR"/>
                <w:rPrChange w:id="533" w:author="Daniel Casagallo" w:date="2020-12-21T18:52:00Z">
                  <w:rPr>
                    <w:rFonts w:ascii="Arial" w:hAnsi="Arial" w:cs="Arial"/>
                    <w:lang w:eastAsia="pt-BR"/>
                  </w:rPr>
                </w:rPrChange>
              </w:rPr>
              <w:t>token</w:t>
            </w:r>
            <w:r>
              <w:rPr>
                <w:rFonts w:ascii="Arial" w:hAnsi="Arial" w:cs="Arial"/>
                <w:lang w:eastAsia="pt-BR"/>
              </w:rPr>
              <w:t xml:space="preserve"> para </w:t>
            </w:r>
            <w:r w:rsidR="00E22D84" w:rsidRPr="00E22D84">
              <w:rPr>
                <w:rFonts w:ascii="Arial" w:hAnsi="Arial" w:cs="Arial"/>
                <w:lang w:eastAsia="pt-BR"/>
              </w:rPr>
              <w:t>recib</w:t>
            </w:r>
            <w:r>
              <w:rPr>
                <w:rFonts w:ascii="Arial" w:hAnsi="Arial" w:cs="Arial"/>
                <w:lang w:eastAsia="pt-BR"/>
              </w:rPr>
              <w:t>ir y enviar notificaciones entre</w:t>
            </w:r>
            <w:r w:rsidR="00E22D84" w:rsidRPr="00E22D84">
              <w:rPr>
                <w:rFonts w:ascii="Arial" w:hAnsi="Arial" w:cs="Arial"/>
                <w:lang w:eastAsia="pt-BR"/>
              </w:rPr>
              <w:t xml:space="preserve"> de los </w:t>
            </w:r>
            <w:del w:id="534" w:author="Daniel Casagallo" w:date="2020-12-21T18:43:00Z">
              <w:r w:rsidDel="0096106E">
                <w:rPr>
                  <w:rFonts w:ascii="Arial" w:hAnsi="Arial" w:cs="Arial"/>
                  <w:lang w:eastAsia="pt-BR"/>
                </w:rPr>
                <w:delText>s</w:delText>
              </w:r>
              <w:r w:rsidR="005C2136" w:rsidDel="0096106E">
                <w:rPr>
                  <w:rFonts w:ascii="Arial" w:hAnsi="Arial" w:cs="Arial"/>
                  <w:lang w:eastAsia="pt-BR"/>
                </w:rPr>
                <w:delText>istema</w:delText>
              </w:r>
            </w:del>
            <w:ins w:id="535" w:author="Daniel Casagallo" w:date="2020-12-21T18:43:00Z">
              <w:r w:rsidR="0096106E">
                <w:rPr>
                  <w:rFonts w:ascii="Arial" w:hAnsi="Arial" w:cs="Arial"/>
                  <w:lang w:eastAsia="pt-BR"/>
                </w:rPr>
                <w:t>Sistema</w:t>
              </w:r>
            </w:ins>
            <w:r w:rsidR="00E22D84" w:rsidRPr="00E22D84">
              <w:rPr>
                <w:rFonts w:ascii="Arial" w:hAnsi="Arial" w:cs="Arial"/>
                <w:lang w:eastAsia="pt-BR"/>
              </w:rPr>
              <w:t>s</w:t>
            </w:r>
            <w:r w:rsidR="00E22D84">
              <w:rPr>
                <w:rFonts w:ascii="Arial" w:hAnsi="Arial" w:cs="Arial"/>
                <w:lang w:eastAsia="pt-BR"/>
              </w:rPr>
              <w:t xml:space="preserve"> permitiendo una conexión más fiable y robusta al momento de emitir notificaciones </w:t>
            </w:r>
            <w:sdt>
              <w:sdtPr>
                <w:rPr>
                  <w:rFonts w:ascii="Arial" w:hAnsi="Arial" w:cs="Arial"/>
                  <w:lang w:eastAsia="pt-BR"/>
                </w:rPr>
                <w:id w:val="1463221598"/>
                <w:citation/>
              </w:sdtPr>
              <w:sdtContent>
                <w:r w:rsidR="00E22D84">
                  <w:rPr>
                    <w:rFonts w:ascii="Arial" w:hAnsi="Arial" w:cs="Arial"/>
                    <w:lang w:eastAsia="pt-BR"/>
                  </w:rPr>
                  <w:fldChar w:fldCharType="begin"/>
                </w:r>
                <w:r w:rsidR="00E22D84">
                  <w:rPr>
                    <w:rFonts w:ascii="Arial" w:hAnsi="Arial" w:cs="Arial"/>
                    <w:lang w:val="es-MX" w:eastAsia="pt-BR"/>
                  </w:rPr>
                  <w:instrText xml:space="preserve"> CITATION Gar18 \l 2058 </w:instrText>
                </w:r>
                <w:r w:rsidR="00E22D84">
                  <w:rPr>
                    <w:rFonts w:ascii="Arial" w:hAnsi="Arial" w:cs="Arial"/>
                    <w:lang w:eastAsia="pt-BR"/>
                  </w:rPr>
                  <w:fldChar w:fldCharType="separate"/>
                </w:r>
                <w:r w:rsidR="009C7FA6" w:rsidRPr="009C7FA6">
                  <w:rPr>
                    <w:rFonts w:ascii="Arial" w:hAnsi="Arial" w:cs="Arial"/>
                    <w:noProof/>
                    <w:lang w:val="es-MX" w:eastAsia="pt-BR"/>
                  </w:rPr>
                  <w:t>[23]</w:t>
                </w:r>
                <w:r w:rsidR="00E22D84">
                  <w:rPr>
                    <w:rFonts w:ascii="Arial" w:hAnsi="Arial" w:cs="Arial"/>
                    <w:lang w:eastAsia="pt-BR"/>
                  </w:rPr>
                  <w:fldChar w:fldCharType="end"/>
                </w:r>
              </w:sdtContent>
            </w:sdt>
            <w:r w:rsidR="00E22D84" w:rsidRPr="00E22D84">
              <w:rPr>
                <w:rFonts w:ascii="Arial" w:hAnsi="Arial" w:cs="Arial"/>
                <w:lang w:eastAsia="pt-BR"/>
              </w:rPr>
              <w:t>.</w:t>
            </w:r>
          </w:p>
        </w:tc>
      </w:tr>
      <w:tr w:rsidR="0081160F" w:rsidRPr="001A4F78" w14:paraId="23886577" w14:textId="77777777" w:rsidTr="0081160F">
        <w:tblPrEx>
          <w:jc w:val="center"/>
        </w:tblPrEx>
        <w:trPr>
          <w:trHeight w:val="579"/>
          <w:jc w:val="center"/>
        </w:trPr>
        <w:tc>
          <w:tcPr>
            <w:tcW w:w="2405" w:type="dxa"/>
            <w:vAlign w:val="center"/>
          </w:tcPr>
          <w:p w14:paraId="0B0272BA" w14:textId="77777777" w:rsidR="0081160F" w:rsidRPr="00DF4332" w:rsidRDefault="0081160F" w:rsidP="00F96E57">
            <w:pPr>
              <w:pStyle w:val="Sinespaciado"/>
              <w:spacing w:line="360" w:lineRule="auto"/>
              <w:jc w:val="center"/>
              <w:rPr>
                <w:rFonts w:ascii="Arial" w:hAnsi="Arial" w:cs="Arial"/>
                <w:b/>
                <w:bCs/>
                <w:lang w:eastAsia="pt-BR"/>
              </w:rPr>
            </w:pPr>
          </w:p>
          <w:p w14:paraId="01F54D0A" w14:textId="567D1813" w:rsidR="0081160F" w:rsidRPr="00DF4332" w:rsidRDefault="00E22D84" w:rsidP="00F96E57">
            <w:pPr>
              <w:pStyle w:val="Sinespaciado"/>
              <w:spacing w:line="360" w:lineRule="auto"/>
              <w:jc w:val="center"/>
              <w:rPr>
                <w:rFonts w:ascii="Arial" w:hAnsi="Arial" w:cs="Arial"/>
                <w:b/>
                <w:bCs/>
                <w:lang w:eastAsia="pt-BR"/>
              </w:rPr>
            </w:pPr>
            <w:r w:rsidRPr="00E22D84">
              <w:rPr>
                <w:rFonts w:ascii="Arial" w:hAnsi="Arial" w:cs="Arial"/>
                <w:b/>
                <w:bCs/>
                <w:lang w:eastAsia="pt-BR"/>
              </w:rPr>
              <w:t xml:space="preserve">Angular YouTube Player </w:t>
            </w:r>
          </w:p>
        </w:tc>
        <w:tc>
          <w:tcPr>
            <w:tcW w:w="6085" w:type="dxa"/>
          </w:tcPr>
          <w:p w14:paraId="3A993B65" w14:textId="308D853E" w:rsidR="0081160F" w:rsidRPr="001A4F78" w:rsidRDefault="008E2949" w:rsidP="00BB2C66">
            <w:pPr>
              <w:pStyle w:val="Sinespaciado"/>
              <w:spacing w:line="360" w:lineRule="auto"/>
              <w:jc w:val="both"/>
              <w:rPr>
                <w:rFonts w:ascii="Arial" w:hAnsi="Arial" w:cs="Arial"/>
                <w:lang w:eastAsia="pt-BR"/>
              </w:rPr>
            </w:pPr>
            <w:r>
              <w:rPr>
                <w:rFonts w:ascii="Arial" w:hAnsi="Arial" w:cs="Arial"/>
                <w:lang w:eastAsia="pt-BR"/>
              </w:rPr>
              <w:t xml:space="preserve">La implementación </w:t>
            </w:r>
            <w:r w:rsidR="00F3287A">
              <w:rPr>
                <w:rFonts w:ascii="Arial" w:hAnsi="Arial" w:cs="Arial"/>
                <w:lang w:eastAsia="pt-BR"/>
              </w:rPr>
              <w:t>de este módulo</w:t>
            </w:r>
            <w:ins w:id="536" w:author="Docente" w:date="2020-12-15T04:00:00Z">
              <w:r w:rsidR="008A5314">
                <w:rPr>
                  <w:rFonts w:ascii="Arial" w:hAnsi="Arial" w:cs="Arial"/>
                  <w:lang w:eastAsia="pt-BR"/>
                </w:rPr>
                <w:t>,</w:t>
              </w:r>
            </w:ins>
            <w:r w:rsidR="00F3287A">
              <w:rPr>
                <w:rFonts w:ascii="Arial" w:hAnsi="Arial" w:cs="Arial"/>
                <w:lang w:eastAsia="pt-BR"/>
              </w:rPr>
              <w:t xml:space="preserve"> </w:t>
            </w:r>
            <w:r w:rsidR="00F34C8A">
              <w:rPr>
                <w:rFonts w:ascii="Arial" w:hAnsi="Arial" w:cs="Arial"/>
                <w:lang w:eastAsia="pt-BR"/>
              </w:rPr>
              <w:t>dentro del proyecto</w:t>
            </w:r>
            <w:r w:rsidR="00F3287A" w:rsidRPr="00F3287A">
              <w:rPr>
                <w:rFonts w:ascii="Arial" w:hAnsi="Arial" w:cs="Arial"/>
                <w:lang w:eastAsia="pt-BR"/>
              </w:rPr>
              <w:t>,</w:t>
            </w:r>
            <w:r w:rsidR="00F3287A">
              <w:rPr>
                <w:rFonts w:ascii="Arial" w:hAnsi="Arial" w:cs="Arial"/>
                <w:lang w:eastAsia="pt-BR"/>
              </w:rPr>
              <w:t xml:space="preserve"> </w:t>
            </w:r>
            <w:r>
              <w:rPr>
                <w:rFonts w:ascii="Arial" w:hAnsi="Arial" w:cs="Arial"/>
                <w:lang w:eastAsia="pt-BR"/>
              </w:rPr>
              <w:t xml:space="preserve">permite la interacción </w:t>
            </w:r>
            <w:r w:rsidR="00BB2C66">
              <w:rPr>
                <w:rFonts w:ascii="Arial" w:hAnsi="Arial" w:cs="Arial"/>
                <w:lang w:eastAsia="pt-BR"/>
              </w:rPr>
              <w:t xml:space="preserve">e integración </w:t>
            </w:r>
            <w:r>
              <w:rPr>
                <w:rFonts w:ascii="Arial" w:hAnsi="Arial" w:cs="Arial"/>
                <w:lang w:eastAsia="pt-BR"/>
              </w:rPr>
              <w:t xml:space="preserve">de videos </w:t>
            </w:r>
            <w:r w:rsidR="00E22D84" w:rsidRPr="00E22D84">
              <w:rPr>
                <w:rFonts w:ascii="Arial" w:hAnsi="Arial" w:cs="Arial"/>
                <w:lang w:eastAsia="pt-BR"/>
              </w:rPr>
              <w:t>directamente de</w:t>
            </w:r>
            <w:r w:rsidR="00BB2C66">
              <w:rPr>
                <w:rFonts w:ascii="Arial" w:hAnsi="Arial" w:cs="Arial"/>
                <w:lang w:eastAsia="pt-BR"/>
              </w:rPr>
              <w:t>sde</w:t>
            </w:r>
            <w:r w:rsidR="00E22D84" w:rsidRPr="00E22D84">
              <w:rPr>
                <w:rFonts w:ascii="Arial" w:hAnsi="Arial" w:cs="Arial"/>
                <w:lang w:eastAsia="pt-BR"/>
              </w:rPr>
              <w:t xml:space="preserve"> la plataforma YouTube</w:t>
            </w:r>
            <w:r>
              <w:rPr>
                <w:rFonts w:ascii="Arial" w:hAnsi="Arial" w:cs="Arial"/>
                <w:lang w:eastAsia="pt-BR"/>
              </w:rPr>
              <w:t xml:space="preserve"> a las aplicaciones</w:t>
            </w:r>
            <w:r w:rsidR="00BB2C66">
              <w:rPr>
                <w:rFonts w:ascii="Arial" w:hAnsi="Arial" w:cs="Arial"/>
                <w:lang w:eastAsia="pt-BR"/>
              </w:rPr>
              <w:t>, permitiendo a l</w:t>
            </w:r>
            <w:r w:rsidR="00E22D84" w:rsidRPr="00E22D84">
              <w:rPr>
                <w:rFonts w:ascii="Arial" w:hAnsi="Arial" w:cs="Arial"/>
                <w:lang w:eastAsia="pt-BR"/>
              </w:rPr>
              <w:t xml:space="preserve">os </w:t>
            </w:r>
            <w:r>
              <w:rPr>
                <w:rFonts w:ascii="Arial" w:hAnsi="Arial" w:cs="Arial"/>
                <w:lang w:eastAsia="pt-BR"/>
              </w:rPr>
              <w:t>usuarios</w:t>
            </w:r>
            <w:r w:rsidR="00E22D84" w:rsidRPr="00E22D84">
              <w:rPr>
                <w:rFonts w:ascii="Arial" w:hAnsi="Arial" w:cs="Arial"/>
                <w:lang w:eastAsia="pt-BR"/>
              </w:rPr>
              <w:t xml:space="preserve"> </w:t>
            </w:r>
            <w:r w:rsidR="00BB2C66">
              <w:rPr>
                <w:rFonts w:ascii="Arial" w:hAnsi="Arial" w:cs="Arial"/>
                <w:lang w:eastAsia="pt-BR"/>
              </w:rPr>
              <w:t xml:space="preserve">visualizar este contenido dentro de la </w:t>
            </w:r>
            <w:del w:id="537" w:author="Daniel Casagallo" w:date="2020-12-21T18:44:00Z">
              <w:r w:rsidR="00BB2C66" w:rsidDel="0096106E">
                <w:rPr>
                  <w:rFonts w:ascii="Arial" w:hAnsi="Arial" w:cs="Arial"/>
                  <w:lang w:eastAsia="pt-BR"/>
                </w:rPr>
                <w:delText>aplicación</w:delText>
              </w:r>
            </w:del>
            <w:ins w:id="538" w:author="Daniel Casagallo" w:date="2020-12-21T18:44:00Z">
              <w:r w:rsidR="0096106E">
                <w:rPr>
                  <w:rFonts w:ascii="Arial" w:hAnsi="Arial" w:cs="Arial"/>
                  <w:lang w:eastAsia="pt-BR"/>
                </w:rPr>
                <w:t>Aplicación</w:t>
              </w:r>
            </w:ins>
            <w:r>
              <w:rPr>
                <w:rFonts w:ascii="Arial" w:hAnsi="Arial" w:cs="Arial"/>
                <w:lang w:eastAsia="pt-BR"/>
              </w:rPr>
              <w:t xml:space="preserve"> </w:t>
            </w:r>
            <w:sdt>
              <w:sdtPr>
                <w:rPr>
                  <w:rFonts w:ascii="Arial" w:hAnsi="Arial" w:cs="Arial"/>
                  <w:lang w:eastAsia="pt-BR"/>
                </w:rPr>
                <w:id w:val="1369953861"/>
                <w:citation/>
              </w:sdtPr>
              <w:sdtContent>
                <w:r>
                  <w:rPr>
                    <w:rFonts w:ascii="Arial" w:hAnsi="Arial" w:cs="Arial"/>
                    <w:lang w:eastAsia="pt-BR"/>
                  </w:rPr>
                  <w:fldChar w:fldCharType="begin"/>
                </w:r>
                <w:r>
                  <w:rPr>
                    <w:rFonts w:ascii="Arial" w:hAnsi="Arial" w:cs="Arial"/>
                    <w:lang w:val="es-MX" w:eastAsia="pt-BR"/>
                  </w:rPr>
                  <w:instrText xml:space="preserve"> CITATION Mar11 \l 2058 </w:instrText>
                </w:r>
                <w:r>
                  <w:rPr>
                    <w:rFonts w:ascii="Arial" w:hAnsi="Arial" w:cs="Arial"/>
                    <w:lang w:eastAsia="pt-BR"/>
                  </w:rPr>
                  <w:fldChar w:fldCharType="separate"/>
                </w:r>
                <w:r w:rsidR="009C7FA6" w:rsidRPr="009C7FA6">
                  <w:rPr>
                    <w:rFonts w:ascii="Arial" w:hAnsi="Arial" w:cs="Arial"/>
                    <w:noProof/>
                    <w:lang w:val="es-MX" w:eastAsia="pt-BR"/>
                  </w:rPr>
                  <w:t>[24]</w:t>
                </w:r>
                <w:r>
                  <w:rPr>
                    <w:rFonts w:ascii="Arial" w:hAnsi="Arial" w:cs="Arial"/>
                    <w:lang w:eastAsia="pt-BR"/>
                  </w:rPr>
                  <w:fldChar w:fldCharType="end"/>
                </w:r>
              </w:sdtContent>
            </w:sdt>
            <w:r w:rsidR="00E22D84" w:rsidRPr="00E22D84">
              <w:rPr>
                <w:rFonts w:ascii="Arial" w:hAnsi="Arial" w:cs="Arial"/>
                <w:lang w:eastAsia="pt-BR"/>
              </w:rPr>
              <w:t>.</w:t>
            </w:r>
          </w:p>
        </w:tc>
      </w:tr>
    </w:tbl>
    <w:p w14:paraId="7905ABCD" w14:textId="77777777" w:rsidR="00FA1C84" w:rsidRDefault="00FA1C84" w:rsidP="00FA1C84">
      <w:pPr>
        <w:pStyle w:val="Ttulo3"/>
        <w:numPr>
          <w:ilvl w:val="0"/>
          <w:numId w:val="0"/>
        </w:numPr>
      </w:pPr>
      <w:bookmarkStart w:id="539" w:name="_Toc55490665"/>
    </w:p>
    <w:p w14:paraId="57AB01F6" w14:textId="724A4F9D" w:rsidR="00782E0E" w:rsidRDefault="005C2136" w:rsidP="001422C9">
      <w:pPr>
        <w:pStyle w:val="Ttulo3"/>
      </w:pPr>
      <w:bookmarkStart w:id="540" w:name="_Toc58342063"/>
      <w:del w:id="541" w:author="Daniel Casagallo" w:date="2020-12-21T18:44:00Z">
        <w:r w:rsidDel="0096106E">
          <w:delText>Aplicación</w:delText>
        </w:r>
      </w:del>
      <w:ins w:id="542" w:author="Daniel Casagallo" w:date="2020-12-21T18:44:00Z">
        <w:r w:rsidR="0096106E">
          <w:t>Aplicación</w:t>
        </w:r>
      </w:ins>
      <w:r w:rsidR="00782E0E" w:rsidRPr="009A49A4">
        <w:t xml:space="preserve"> </w:t>
      </w:r>
      <w:del w:id="543" w:author="Daniel Casagallo" w:date="2020-12-21T18:45:00Z">
        <w:r w:rsidDel="0096106E">
          <w:delText>Móvil</w:delText>
        </w:r>
      </w:del>
      <w:bookmarkEnd w:id="539"/>
      <w:bookmarkEnd w:id="540"/>
      <w:ins w:id="544" w:author="Daniel Casagallo" w:date="2020-12-21T18:45:00Z">
        <w:r w:rsidR="0096106E">
          <w:t>Móvil</w:t>
        </w:r>
      </w:ins>
    </w:p>
    <w:p w14:paraId="75D064E5" w14:textId="6D65A3A4" w:rsidR="000B4BDD" w:rsidRDefault="00410875" w:rsidP="001500A0">
      <w:ins w:id="545" w:author="Daniel Casagallo" w:date="2020-12-21T19:07:00Z">
        <w:r>
          <w:rPr>
            <w:rFonts w:cs="Arial"/>
            <w:color w:val="000000" w:themeColor="text1"/>
            <w:lang w:eastAsia="pt-BR"/>
          </w:rPr>
          <w:t>La</w:t>
        </w:r>
        <w:r w:rsidRPr="001500A0">
          <w:t xml:space="preserve"> </w:t>
        </w:r>
      </w:ins>
      <w:r w:rsidR="001500A0" w:rsidRPr="001500A0">
        <w:fldChar w:fldCharType="begin"/>
      </w:r>
      <w:r w:rsidR="001500A0" w:rsidRPr="001500A0">
        <w:instrText xml:space="preserve"> REF _Ref57922287 \h  \* MERGEFORMAT </w:instrText>
      </w:r>
      <w:r w:rsidR="001500A0" w:rsidRPr="001500A0">
        <w:fldChar w:fldCharType="separate"/>
      </w:r>
      <w:r w:rsidR="009C7FA6" w:rsidRPr="009C7FA6">
        <w:rPr>
          <w:b/>
          <w:bCs/>
        </w:rPr>
        <w:t xml:space="preserve">TABLA </w:t>
      </w:r>
      <w:r w:rsidR="009C7FA6" w:rsidRPr="009C7FA6">
        <w:rPr>
          <w:b/>
          <w:bCs/>
          <w:noProof/>
        </w:rPr>
        <w:t>IV</w:t>
      </w:r>
      <w:r w:rsidR="001500A0" w:rsidRPr="001500A0">
        <w:fldChar w:fldCharType="end"/>
      </w:r>
      <w:r w:rsidR="001500A0" w:rsidRPr="001500A0">
        <w:t xml:space="preserve"> </w:t>
      </w:r>
      <w:r w:rsidR="002B7935">
        <w:t>Detalla aquellas</w:t>
      </w:r>
      <w:r w:rsidR="00BB2C66" w:rsidRPr="001120D8">
        <w:t xml:space="preserve"> herramientas</w:t>
      </w:r>
      <w:r w:rsidR="00BB2C66">
        <w:t xml:space="preserve"> </w:t>
      </w:r>
      <w:r w:rsidR="002B7935">
        <w:t xml:space="preserve">usadas durante la creación </w:t>
      </w:r>
      <w:r w:rsidR="00FA1C84">
        <w:t xml:space="preserve">de la </w:t>
      </w:r>
      <w:del w:id="546" w:author="Daniel Casagallo" w:date="2020-12-21T18:44:00Z">
        <w:r w:rsidR="00FA1C84" w:rsidDel="0096106E">
          <w:delText>Aplicación</w:delText>
        </w:r>
      </w:del>
      <w:ins w:id="547" w:author="Daniel Casagallo" w:date="2020-12-21T18:44:00Z">
        <w:r w:rsidR="0096106E">
          <w:t>Aplicación</w:t>
        </w:r>
      </w:ins>
      <w:r w:rsidR="00FA1C84">
        <w:t xml:space="preserve"> </w:t>
      </w:r>
      <w:del w:id="548" w:author="Daniel Casagallo" w:date="2020-12-21T18:45:00Z">
        <w:r w:rsidR="00921688" w:rsidDel="0096106E">
          <w:delText>Móvil</w:delText>
        </w:r>
      </w:del>
      <w:ins w:id="549" w:author="Daniel Casagallo" w:date="2020-12-21T18:45:00Z">
        <w:r w:rsidR="0096106E">
          <w:t>Móvil</w:t>
        </w:r>
      </w:ins>
      <w:r w:rsidR="00BB2C66">
        <w:t xml:space="preserve">, además de una descripción de su </w:t>
      </w:r>
      <w:r w:rsidR="00BB2C66" w:rsidRPr="001120D8">
        <w:t>contribu</w:t>
      </w:r>
      <w:r w:rsidR="00BB2C66">
        <w:t>ción</w:t>
      </w:r>
      <w:r w:rsidR="00BB2C66" w:rsidRPr="001120D8">
        <w:t xml:space="preserve"> al proyecto</w:t>
      </w:r>
      <w:r w:rsidR="00BB2C66">
        <w:t>.</w:t>
      </w:r>
    </w:p>
    <w:p w14:paraId="11267C92" w14:textId="0AEABF38" w:rsidR="001500A0" w:rsidRPr="001500A0" w:rsidRDefault="001500A0" w:rsidP="001500A0">
      <w:pPr>
        <w:pStyle w:val="Descripcin"/>
        <w:jc w:val="center"/>
        <w:rPr>
          <w:i w:val="0"/>
          <w:iCs w:val="0"/>
          <w:color w:val="auto"/>
          <w:sz w:val="20"/>
          <w:szCs w:val="20"/>
        </w:rPr>
      </w:pPr>
      <w:bookmarkStart w:id="550" w:name="_Ref57922287"/>
      <w:bookmarkStart w:id="551" w:name="_Toc58407721"/>
      <w:r w:rsidRPr="001500A0">
        <w:rPr>
          <w:b/>
          <w:bCs/>
          <w:i w:val="0"/>
          <w:iCs w:val="0"/>
          <w:color w:val="auto"/>
          <w:sz w:val="20"/>
          <w:szCs w:val="20"/>
        </w:rPr>
        <w:t xml:space="preserve">TABLA </w:t>
      </w:r>
      <w:r w:rsidR="00BC7DAB">
        <w:rPr>
          <w:b/>
          <w:bCs/>
          <w:i w:val="0"/>
          <w:iCs w:val="0"/>
          <w:color w:val="auto"/>
          <w:sz w:val="20"/>
          <w:szCs w:val="20"/>
        </w:rPr>
        <w:fldChar w:fldCharType="begin"/>
      </w:r>
      <w:r w:rsidR="00BC7DAB">
        <w:rPr>
          <w:b/>
          <w:bCs/>
          <w:i w:val="0"/>
          <w:iCs w:val="0"/>
          <w:color w:val="auto"/>
          <w:sz w:val="20"/>
          <w:szCs w:val="20"/>
        </w:rPr>
        <w:instrText xml:space="preserve"> SEQ TABLA \* ROMAN </w:instrText>
      </w:r>
      <w:r w:rsidR="00BC7DAB">
        <w:rPr>
          <w:b/>
          <w:bCs/>
          <w:i w:val="0"/>
          <w:iCs w:val="0"/>
          <w:color w:val="auto"/>
          <w:sz w:val="20"/>
          <w:szCs w:val="20"/>
        </w:rPr>
        <w:fldChar w:fldCharType="separate"/>
      </w:r>
      <w:r w:rsidR="009C7FA6">
        <w:rPr>
          <w:b/>
          <w:bCs/>
          <w:i w:val="0"/>
          <w:iCs w:val="0"/>
          <w:noProof/>
          <w:color w:val="auto"/>
          <w:sz w:val="20"/>
          <w:szCs w:val="20"/>
        </w:rPr>
        <w:t>IV</w:t>
      </w:r>
      <w:r w:rsidR="00BC7DAB">
        <w:rPr>
          <w:b/>
          <w:bCs/>
          <w:i w:val="0"/>
          <w:iCs w:val="0"/>
          <w:color w:val="auto"/>
          <w:sz w:val="20"/>
          <w:szCs w:val="20"/>
        </w:rPr>
        <w:fldChar w:fldCharType="end"/>
      </w:r>
      <w:bookmarkEnd w:id="550"/>
      <w:r w:rsidRPr="001500A0">
        <w:rPr>
          <w:b/>
          <w:bCs/>
          <w:i w:val="0"/>
          <w:iCs w:val="0"/>
          <w:color w:val="auto"/>
          <w:sz w:val="20"/>
          <w:szCs w:val="20"/>
        </w:rPr>
        <w:t>:</w:t>
      </w:r>
      <w:r w:rsidRPr="001500A0">
        <w:rPr>
          <w:i w:val="0"/>
          <w:iCs w:val="0"/>
          <w:color w:val="auto"/>
          <w:sz w:val="20"/>
          <w:szCs w:val="20"/>
        </w:rPr>
        <w:t xml:space="preserve"> Herramientas utilizadas para </w:t>
      </w:r>
      <w:r w:rsidR="002B7935">
        <w:rPr>
          <w:i w:val="0"/>
          <w:iCs w:val="0"/>
          <w:color w:val="auto"/>
          <w:sz w:val="20"/>
          <w:szCs w:val="20"/>
        </w:rPr>
        <w:t>desarrollar la</w:t>
      </w:r>
      <w:r w:rsidRPr="001500A0">
        <w:rPr>
          <w:i w:val="0"/>
          <w:iCs w:val="0"/>
          <w:color w:val="auto"/>
          <w:sz w:val="20"/>
          <w:szCs w:val="20"/>
        </w:rPr>
        <w:t xml:space="preserve"> </w:t>
      </w:r>
      <w:del w:id="552" w:author="Daniel Casagallo" w:date="2020-12-21T18:44:00Z">
        <w:r w:rsidRPr="001500A0" w:rsidDel="0096106E">
          <w:rPr>
            <w:i w:val="0"/>
            <w:iCs w:val="0"/>
            <w:color w:val="auto"/>
            <w:sz w:val="20"/>
            <w:szCs w:val="20"/>
          </w:rPr>
          <w:delText>Aplicación</w:delText>
        </w:r>
      </w:del>
      <w:ins w:id="553" w:author="Daniel Casagallo" w:date="2020-12-21T18:44:00Z">
        <w:r w:rsidR="0096106E">
          <w:rPr>
            <w:i w:val="0"/>
            <w:iCs w:val="0"/>
            <w:color w:val="auto"/>
            <w:sz w:val="20"/>
            <w:szCs w:val="20"/>
          </w:rPr>
          <w:t>Aplicación</w:t>
        </w:r>
      </w:ins>
      <w:r w:rsidRPr="001500A0">
        <w:rPr>
          <w:i w:val="0"/>
          <w:iCs w:val="0"/>
          <w:color w:val="auto"/>
          <w:sz w:val="20"/>
          <w:szCs w:val="20"/>
        </w:rPr>
        <w:t xml:space="preserve"> </w:t>
      </w:r>
      <w:del w:id="554" w:author="Daniel Casagallo" w:date="2020-12-21T18:45:00Z">
        <w:r w:rsidRPr="001500A0" w:rsidDel="0096106E">
          <w:rPr>
            <w:i w:val="0"/>
            <w:iCs w:val="0"/>
            <w:color w:val="auto"/>
            <w:sz w:val="20"/>
            <w:szCs w:val="20"/>
          </w:rPr>
          <w:delText>Móvil</w:delText>
        </w:r>
      </w:del>
      <w:bookmarkEnd w:id="551"/>
      <w:ins w:id="555" w:author="Daniel Casagallo" w:date="2020-12-21T18:45:00Z">
        <w:r w:rsidR="0096106E">
          <w:rPr>
            <w:i w:val="0"/>
            <w:iCs w:val="0"/>
            <w:color w:val="auto"/>
            <w:sz w:val="20"/>
            <w:szCs w:val="20"/>
          </w:rPr>
          <w:t>Móvil</w:t>
        </w:r>
      </w:ins>
    </w:p>
    <w:tbl>
      <w:tblPr>
        <w:tblStyle w:val="Tablaconcuadrcula"/>
        <w:tblW w:w="0" w:type="auto"/>
        <w:tblLook w:val="04A0" w:firstRow="1" w:lastRow="0" w:firstColumn="1" w:lastColumn="0" w:noHBand="0" w:noVBand="1"/>
      </w:tblPr>
      <w:tblGrid>
        <w:gridCol w:w="2405"/>
        <w:gridCol w:w="6085"/>
      </w:tblGrid>
      <w:tr w:rsidR="000B4BDD" w:rsidRPr="00662E83" w14:paraId="3276057D" w14:textId="77777777" w:rsidTr="00C15C38">
        <w:trPr>
          <w:trHeight w:val="603"/>
        </w:trPr>
        <w:tc>
          <w:tcPr>
            <w:tcW w:w="2405" w:type="dxa"/>
            <w:shd w:val="clear" w:color="auto" w:fill="D9D9D9" w:themeFill="background1" w:themeFillShade="D9"/>
            <w:vAlign w:val="center"/>
          </w:tcPr>
          <w:p w14:paraId="56BB9B8A" w14:textId="77777777" w:rsidR="000B4BDD" w:rsidRPr="00662E83" w:rsidRDefault="000B4BDD" w:rsidP="00F96E57">
            <w:pPr>
              <w:pStyle w:val="Sinespaciado"/>
              <w:jc w:val="center"/>
              <w:rPr>
                <w:rFonts w:ascii="Arial" w:hAnsi="Arial" w:cs="Arial"/>
                <w:b/>
                <w:sz w:val="24"/>
                <w:szCs w:val="24"/>
                <w:lang w:val="es-EC" w:eastAsia="pt-BR"/>
              </w:rPr>
            </w:pPr>
            <w:r w:rsidRPr="00662E83">
              <w:rPr>
                <w:rFonts w:ascii="Arial" w:hAnsi="Arial" w:cs="Arial"/>
                <w:b/>
                <w:sz w:val="24"/>
                <w:szCs w:val="24"/>
                <w:lang w:val="es-EC" w:eastAsia="pt-BR"/>
              </w:rPr>
              <w:t>Herramienta</w:t>
            </w:r>
          </w:p>
        </w:tc>
        <w:tc>
          <w:tcPr>
            <w:tcW w:w="6085" w:type="dxa"/>
            <w:shd w:val="clear" w:color="auto" w:fill="D9D9D9" w:themeFill="background1" w:themeFillShade="D9"/>
            <w:vAlign w:val="center"/>
          </w:tcPr>
          <w:p w14:paraId="764AE667" w14:textId="77777777" w:rsidR="000B4BDD" w:rsidRPr="00662E83" w:rsidRDefault="000B4BDD" w:rsidP="00F96E57">
            <w:pPr>
              <w:pStyle w:val="Sinespaciado"/>
              <w:jc w:val="center"/>
              <w:rPr>
                <w:rFonts w:ascii="Arial" w:hAnsi="Arial" w:cs="Arial"/>
                <w:b/>
                <w:sz w:val="24"/>
                <w:szCs w:val="24"/>
                <w:lang w:val="es-EC" w:eastAsia="pt-BR"/>
              </w:rPr>
            </w:pPr>
            <w:r w:rsidRPr="00662E83">
              <w:rPr>
                <w:rFonts w:ascii="Arial" w:hAnsi="Arial" w:cs="Arial"/>
                <w:b/>
                <w:sz w:val="24"/>
                <w:szCs w:val="24"/>
                <w:lang w:val="es-EC" w:eastAsia="pt-BR"/>
              </w:rPr>
              <w:t>Justificación</w:t>
            </w:r>
          </w:p>
        </w:tc>
      </w:tr>
      <w:tr w:rsidR="000B4BDD" w:rsidRPr="001A4F78" w14:paraId="0A68CA2A" w14:textId="77777777" w:rsidTr="00F96E57">
        <w:tblPrEx>
          <w:jc w:val="center"/>
        </w:tblPrEx>
        <w:trPr>
          <w:trHeight w:val="579"/>
          <w:jc w:val="center"/>
        </w:trPr>
        <w:tc>
          <w:tcPr>
            <w:tcW w:w="2405" w:type="dxa"/>
            <w:vAlign w:val="center"/>
          </w:tcPr>
          <w:p w14:paraId="74BD60DA" w14:textId="77777777" w:rsidR="000B4BDD" w:rsidRPr="00F34C8A" w:rsidRDefault="000B4BDD" w:rsidP="00F96E57">
            <w:pPr>
              <w:pStyle w:val="Sinespaciado"/>
              <w:spacing w:line="360" w:lineRule="auto"/>
              <w:rPr>
                <w:rFonts w:ascii="Arial" w:hAnsi="Arial" w:cs="Arial"/>
                <w:b/>
                <w:bCs/>
                <w:i/>
                <w:lang w:eastAsia="pt-BR"/>
              </w:rPr>
            </w:pPr>
          </w:p>
          <w:p w14:paraId="2039803C" w14:textId="77777777" w:rsidR="000B4BDD" w:rsidRPr="00F34C8A" w:rsidRDefault="000B4BDD" w:rsidP="00F96E57">
            <w:pPr>
              <w:pStyle w:val="Sinespaciado"/>
              <w:spacing w:line="360" w:lineRule="auto"/>
              <w:jc w:val="center"/>
              <w:rPr>
                <w:rFonts w:ascii="Arial" w:hAnsi="Arial" w:cs="Arial"/>
                <w:b/>
                <w:bCs/>
                <w:i/>
                <w:lang w:eastAsia="pt-BR"/>
              </w:rPr>
            </w:pPr>
            <w:r w:rsidRPr="00F34C8A">
              <w:rPr>
                <w:rFonts w:ascii="Arial" w:hAnsi="Arial" w:cs="Arial"/>
                <w:b/>
                <w:bCs/>
                <w:i/>
                <w:lang w:eastAsia="pt-BR"/>
              </w:rPr>
              <w:t>Ionic</w:t>
            </w:r>
          </w:p>
          <w:p w14:paraId="58F94D25" w14:textId="77777777" w:rsidR="000B4BDD" w:rsidRPr="00F34C8A" w:rsidRDefault="000B4BDD" w:rsidP="00F96E57">
            <w:pPr>
              <w:pStyle w:val="Sinespaciado"/>
              <w:spacing w:line="360" w:lineRule="auto"/>
              <w:jc w:val="center"/>
              <w:rPr>
                <w:rFonts w:ascii="Arial" w:hAnsi="Arial" w:cs="Arial"/>
                <w:i/>
                <w:lang w:eastAsia="pt-BR"/>
              </w:rPr>
            </w:pPr>
          </w:p>
        </w:tc>
        <w:tc>
          <w:tcPr>
            <w:tcW w:w="6085" w:type="dxa"/>
          </w:tcPr>
          <w:p w14:paraId="6F116BFD" w14:textId="588E8652" w:rsidR="000B4BDD" w:rsidRPr="001A4F78" w:rsidRDefault="000B4BDD" w:rsidP="008A5314">
            <w:pPr>
              <w:pStyle w:val="Sinespaciado"/>
              <w:spacing w:line="360" w:lineRule="auto"/>
              <w:jc w:val="both"/>
              <w:rPr>
                <w:rFonts w:ascii="Arial" w:hAnsi="Arial" w:cs="Arial"/>
                <w:lang w:eastAsia="pt-BR"/>
              </w:rPr>
            </w:pPr>
            <w:r w:rsidRPr="0081160F">
              <w:rPr>
                <w:rFonts w:ascii="Arial" w:hAnsi="Arial" w:cs="Arial"/>
                <w:lang w:eastAsia="pt-BR"/>
              </w:rPr>
              <w:t xml:space="preserve">La implementación de este </w:t>
            </w:r>
            <w:r w:rsidRPr="00BB2C66">
              <w:rPr>
                <w:rFonts w:ascii="Arial" w:hAnsi="Arial" w:cs="Arial"/>
                <w:i/>
                <w:lang w:eastAsia="pt-BR"/>
              </w:rPr>
              <w:t>Framework</w:t>
            </w:r>
            <w:ins w:id="556" w:author="Docente" w:date="2020-12-15T04:00:00Z">
              <w:r w:rsidR="008A5314">
                <w:rPr>
                  <w:rFonts w:ascii="Arial" w:hAnsi="Arial" w:cs="Arial"/>
                  <w:i/>
                  <w:lang w:eastAsia="pt-BR"/>
                </w:rPr>
                <w:t>,</w:t>
              </w:r>
            </w:ins>
            <w:r>
              <w:rPr>
                <w:rFonts w:ascii="Arial" w:hAnsi="Arial" w:cs="Arial"/>
                <w:lang w:eastAsia="pt-BR"/>
              </w:rPr>
              <w:t xml:space="preserve"> dentro del proyecto</w:t>
            </w:r>
            <w:r w:rsidR="00BB2C66">
              <w:rPr>
                <w:rFonts w:ascii="Arial" w:hAnsi="Arial" w:cs="Arial"/>
                <w:lang w:eastAsia="pt-BR"/>
              </w:rPr>
              <w:t>,</w:t>
            </w:r>
            <w:r>
              <w:rPr>
                <w:rFonts w:ascii="Arial" w:hAnsi="Arial" w:cs="Arial"/>
                <w:lang w:eastAsia="pt-BR"/>
              </w:rPr>
              <w:t xml:space="preserve"> permite </w:t>
            </w:r>
            <w:r w:rsidR="00BB2C66">
              <w:rPr>
                <w:rFonts w:ascii="Arial" w:hAnsi="Arial" w:cs="Arial"/>
                <w:lang w:eastAsia="pt-BR"/>
              </w:rPr>
              <w:t>l</w:t>
            </w:r>
            <w:r w:rsidR="0026438E">
              <w:rPr>
                <w:rFonts w:ascii="Arial" w:hAnsi="Arial" w:cs="Arial"/>
                <w:lang w:eastAsia="pt-BR"/>
              </w:rPr>
              <w:t xml:space="preserve">a creación </w:t>
            </w:r>
            <w:r>
              <w:rPr>
                <w:rFonts w:ascii="Arial" w:hAnsi="Arial" w:cs="Arial"/>
                <w:lang w:eastAsia="pt-BR"/>
              </w:rPr>
              <w:t xml:space="preserve">de </w:t>
            </w:r>
            <w:r w:rsidR="00F34C8A">
              <w:rPr>
                <w:rFonts w:ascii="Arial" w:hAnsi="Arial" w:cs="Arial"/>
                <w:lang w:eastAsia="pt-BR"/>
              </w:rPr>
              <w:t xml:space="preserve">la </w:t>
            </w:r>
            <w:del w:id="557" w:author="Daniel Casagallo" w:date="2020-12-21T18:44:00Z">
              <w:r w:rsidR="00F34C8A" w:rsidDel="0096106E">
                <w:rPr>
                  <w:rFonts w:ascii="Arial" w:hAnsi="Arial" w:cs="Arial"/>
                  <w:lang w:eastAsia="pt-BR"/>
                </w:rPr>
                <w:delText>aplicación</w:delText>
              </w:r>
            </w:del>
            <w:ins w:id="558" w:author="Daniel Casagallo" w:date="2020-12-21T18:44:00Z">
              <w:r w:rsidR="0096106E">
                <w:rPr>
                  <w:rFonts w:ascii="Arial" w:hAnsi="Arial" w:cs="Arial"/>
                  <w:lang w:eastAsia="pt-BR"/>
                </w:rPr>
                <w:t>Aplicación</w:t>
              </w:r>
            </w:ins>
            <w:r w:rsidR="00F34C8A">
              <w:rPr>
                <w:rFonts w:ascii="Arial" w:hAnsi="Arial" w:cs="Arial"/>
                <w:lang w:eastAsia="pt-BR"/>
              </w:rPr>
              <w:t xml:space="preserve"> </w:t>
            </w:r>
            <w:del w:id="559" w:author="Daniel Casagallo" w:date="2020-12-21T18:45:00Z">
              <w:r w:rsidR="00F34C8A" w:rsidDel="0096106E">
                <w:rPr>
                  <w:rFonts w:ascii="Arial" w:hAnsi="Arial" w:cs="Arial"/>
                  <w:lang w:eastAsia="pt-BR"/>
                </w:rPr>
                <w:delText>móvil</w:delText>
              </w:r>
            </w:del>
            <w:ins w:id="560" w:author="Daniel Casagallo" w:date="2020-12-21T18:45:00Z">
              <w:r w:rsidR="0096106E">
                <w:rPr>
                  <w:rFonts w:ascii="Arial" w:hAnsi="Arial" w:cs="Arial"/>
                  <w:lang w:eastAsia="pt-BR"/>
                </w:rPr>
                <w:t>Móvil</w:t>
              </w:r>
            </w:ins>
            <w:r w:rsidR="00BB2C66">
              <w:rPr>
                <w:rFonts w:ascii="Arial" w:hAnsi="Arial" w:cs="Arial"/>
                <w:lang w:eastAsia="pt-BR"/>
              </w:rPr>
              <w:t xml:space="preserve"> </w:t>
            </w:r>
            <w:r w:rsidR="00F34C8A">
              <w:rPr>
                <w:rFonts w:ascii="Arial" w:hAnsi="Arial" w:cs="Arial"/>
                <w:lang w:eastAsia="pt-BR"/>
              </w:rPr>
              <w:t xml:space="preserve">y que la misma pueda ser ejecutada en </w:t>
            </w:r>
            <w:r w:rsidR="00BB2C66">
              <w:rPr>
                <w:rFonts w:ascii="Arial" w:hAnsi="Arial" w:cs="Arial"/>
                <w:lang w:eastAsia="pt-BR"/>
              </w:rPr>
              <w:t xml:space="preserve">diferentes </w:t>
            </w:r>
            <w:del w:id="561" w:author="Daniel Casagallo" w:date="2020-12-21T18:43:00Z">
              <w:r w:rsidR="00BB2C66" w:rsidDel="0096106E">
                <w:rPr>
                  <w:rFonts w:ascii="Arial" w:hAnsi="Arial" w:cs="Arial"/>
                  <w:lang w:eastAsia="pt-BR"/>
                </w:rPr>
                <w:delText>sistema</w:delText>
              </w:r>
            </w:del>
            <w:ins w:id="562" w:author="Daniel Casagallo" w:date="2020-12-21T18:43:00Z">
              <w:r w:rsidR="0096106E">
                <w:rPr>
                  <w:rFonts w:ascii="Arial" w:hAnsi="Arial" w:cs="Arial"/>
                  <w:lang w:eastAsia="pt-BR"/>
                </w:rPr>
                <w:t>Sistema</w:t>
              </w:r>
            </w:ins>
            <w:r w:rsidR="00BB2C66">
              <w:rPr>
                <w:rFonts w:ascii="Arial" w:hAnsi="Arial" w:cs="Arial"/>
                <w:lang w:eastAsia="pt-BR"/>
              </w:rPr>
              <w:t xml:space="preserve">s operativos como </w:t>
            </w:r>
            <w:r w:rsidRPr="000B4BDD">
              <w:rPr>
                <w:rFonts w:ascii="Arial" w:hAnsi="Arial" w:cs="Arial"/>
                <w:lang w:eastAsia="pt-BR"/>
              </w:rPr>
              <w:lastRenderedPageBreak/>
              <w:t xml:space="preserve">Android </w:t>
            </w:r>
            <w:proofErr w:type="gramStart"/>
            <w:r w:rsidR="00BB2C66">
              <w:rPr>
                <w:rFonts w:ascii="Arial" w:hAnsi="Arial" w:cs="Arial"/>
                <w:lang w:eastAsia="pt-BR"/>
              </w:rPr>
              <w:t>e</w:t>
            </w:r>
            <w:proofErr w:type="gramEnd"/>
            <w:r w:rsidR="00BB2C66">
              <w:rPr>
                <w:rFonts w:ascii="Arial" w:hAnsi="Arial" w:cs="Arial"/>
                <w:lang w:eastAsia="pt-BR"/>
              </w:rPr>
              <w:t xml:space="preserve"> iOS desde una sola base de código</w:t>
            </w:r>
            <w:del w:id="563" w:author="Docente" w:date="2020-12-15T04:01:00Z">
              <w:r w:rsidR="00BB2C66" w:rsidDel="008A5314">
                <w:rPr>
                  <w:rFonts w:ascii="Arial" w:hAnsi="Arial" w:cs="Arial"/>
                  <w:lang w:eastAsia="pt-BR"/>
                </w:rPr>
                <w:delText xml:space="preserve">. </w:delText>
              </w:r>
            </w:del>
            <w:ins w:id="564" w:author="Docente" w:date="2020-12-15T04:01:00Z">
              <w:r w:rsidR="008A5314">
                <w:rPr>
                  <w:rFonts w:ascii="Arial" w:hAnsi="Arial" w:cs="Arial"/>
                  <w:lang w:eastAsia="pt-BR"/>
                </w:rPr>
                <w:t xml:space="preserve">, </w:t>
              </w:r>
            </w:ins>
            <w:del w:id="565" w:author="Docente" w:date="2020-12-15T04:01:00Z">
              <w:r w:rsidR="00F34C8A" w:rsidDel="008A5314">
                <w:rPr>
                  <w:rFonts w:ascii="Arial" w:hAnsi="Arial" w:cs="Arial"/>
                  <w:lang w:eastAsia="pt-BR"/>
                </w:rPr>
                <w:delText>S</w:delText>
              </w:r>
              <w:r w:rsidRPr="000B4BDD" w:rsidDel="008A5314">
                <w:rPr>
                  <w:rFonts w:ascii="Arial" w:hAnsi="Arial" w:cs="Arial"/>
                  <w:lang w:eastAsia="pt-BR"/>
                </w:rPr>
                <w:delText xml:space="preserve">in </w:delText>
              </w:r>
            </w:del>
            <w:ins w:id="566" w:author="Docente" w:date="2020-12-15T04:01:00Z">
              <w:r w:rsidR="008A5314">
                <w:rPr>
                  <w:rFonts w:ascii="Arial" w:hAnsi="Arial" w:cs="Arial"/>
                  <w:lang w:eastAsia="pt-BR"/>
                </w:rPr>
                <w:t>s</w:t>
              </w:r>
              <w:r w:rsidR="008A5314" w:rsidRPr="000B4BDD">
                <w:rPr>
                  <w:rFonts w:ascii="Arial" w:hAnsi="Arial" w:cs="Arial"/>
                  <w:lang w:eastAsia="pt-BR"/>
                </w:rPr>
                <w:t xml:space="preserve">in </w:t>
              </w:r>
            </w:ins>
            <w:r w:rsidRPr="000B4BDD">
              <w:rPr>
                <w:rFonts w:ascii="Arial" w:hAnsi="Arial" w:cs="Arial"/>
                <w:lang w:eastAsia="pt-BR"/>
              </w:rPr>
              <w:t>tener que desarrollar aplicaciones para cada plataforma por separado</w:t>
            </w:r>
            <w:r w:rsidR="0026438E">
              <w:rPr>
                <w:rFonts w:ascii="Arial" w:hAnsi="Arial" w:cs="Arial"/>
                <w:lang w:eastAsia="pt-BR"/>
              </w:rPr>
              <w:t xml:space="preserve"> </w:t>
            </w:r>
            <w:sdt>
              <w:sdtPr>
                <w:rPr>
                  <w:rFonts w:ascii="Arial" w:hAnsi="Arial" w:cs="Arial"/>
                  <w:lang w:eastAsia="pt-BR"/>
                </w:rPr>
                <w:id w:val="209390647"/>
                <w:citation/>
              </w:sdtPr>
              <w:sdtContent>
                <w:r w:rsidR="0026438E">
                  <w:rPr>
                    <w:rFonts w:ascii="Arial" w:hAnsi="Arial" w:cs="Arial"/>
                    <w:lang w:eastAsia="pt-BR"/>
                  </w:rPr>
                  <w:fldChar w:fldCharType="begin"/>
                </w:r>
                <w:r w:rsidR="0026438E">
                  <w:rPr>
                    <w:rFonts w:ascii="Arial" w:hAnsi="Arial" w:cs="Arial"/>
                    <w:lang w:val="es-MX" w:eastAsia="pt-BR"/>
                  </w:rPr>
                  <w:instrText xml:space="preserve"> CITATION Cal17 \l 2058 </w:instrText>
                </w:r>
                <w:r w:rsidR="0026438E">
                  <w:rPr>
                    <w:rFonts w:ascii="Arial" w:hAnsi="Arial" w:cs="Arial"/>
                    <w:lang w:eastAsia="pt-BR"/>
                  </w:rPr>
                  <w:fldChar w:fldCharType="separate"/>
                </w:r>
                <w:r w:rsidR="009C7FA6" w:rsidRPr="009C7FA6">
                  <w:rPr>
                    <w:rFonts w:ascii="Arial" w:hAnsi="Arial" w:cs="Arial"/>
                    <w:noProof/>
                    <w:lang w:val="es-MX" w:eastAsia="pt-BR"/>
                  </w:rPr>
                  <w:t>[25]</w:t>
                </w:r>
                <w:r w:rsidR="0026438E">
                  <w:rPr>
                    <w:rFonts w:ascii="Arial" w:hAnsi="Arial" w:cs="Arial"/>
                    <w:lang w:eastAsia="pt-BR"/>
                  </w:rPr>
                  <w:fldChar w:fldCharType="end"/>
                </w:r>
              </w:sdtContent>
            </w:sdt>
            <w:r w:rsidRPr="000B4BDD">
              <w:rPr>
                <w:rFonts w:ascii="Arial" w:hAnsi="Arial" w:cs="Arial"/>
                <w:lang w:eastAsia="pt-BR"/>
              </w:rPr>
              <w:t>.</w:t>
            </w:r>
          </w:p>
        </w:tc>
      </w:tr>
      <w:tr w:rsidR="000B4BDD" w:rsidRPr="001A4F78" w14:paraId="22B19DE6" w14:textId="77777777" w:rsidTr="00F96E57">
        <w:tblPrEx>
          <w:jc w:val="center"/>
        </w:tblPrEx>
        <w:trPr>
          <w:trHeight w:val="759"/>
          <w:jc w:val="center"/>
        </w:trPr>
        <w:tc>
          <w:tcPr>
            <w:tcW w:w="2405" w:type="dxa"/>
            <w:vAlign w:val="center"/>
          </w:tcPr>
          <w:p w14:paraId="71206D78" w14:textId="10A93767" w:rsidR="000B4BDD" w:rsidRPr="00F34C8A" w:rsidRDefault="0026438E" w:rsidP="00F96E57">
            <w:pPr>
              <w:pStyle w:val="Sinespaciado"/>
              <w:spacing w:line="360" w:lineRule="auto"/>
              <w:jc w:val="center"/>
              <w:rPr>
                <w:rFonts w:ascii="Arial" w:hAnsi="Arial" w:cs="Arial"/>
                <w:b/>
                <w:bCs/>
                <w:i/>
                <w:lang w:eastAsia="pt-BR"/>
              </w:rPr>
            </w:pPr>
            <w:r w:rsidRPr="00F34C8A">
              <w:rPr>
                <w:rFonts w:ascii="Arial" w:hAnsi="Arial" w:cs="Arial"/>
                <w:b/>
                <w:bCs/>
                <w:i/>
                <w:lang w:eastAsia="pt-BR"/>
              </w:rPr>
              <w:lastRenderedPageBreak/>
              <w:t>Apache Cordova</w:t>
            </w:r>
          </w:p>
        </w:tc>
        <w:tc>
          <w:tcPr>
            <w:tcW w:w="6085" w:type="dxa"/>
          </w:tcPr>
          <w:p w14:paraId="041487FD" w14:textId="18259FC8" w:rsidR="000B4BDD" w:rsidRPr="00714B02" w:rsidRDefault="00F34C8A" w:rsidP="00F34C8A">
            <w:pPr>
              <w:pStyle w:val="Sinespaciado"/>
              <w:spacing w:line="360" w:lineRule="auto"/>
              <w:jc w:val="both"/>
              <w:rPr>
                <w:rFonts w:ascii="Arial" w:hAnsi="Arial" w:cs="Arial"/>
                <w:lang w:eastAsia="pt-BR"/>
              </w:rPr>
            </w:pPr>
            <w:r>
              <w:rPr>
                <w:rFonts w:ascii="Arial" w:hAnsi="Arial" w:cs="Arial"/>
                <w:lang w:eastAsia="pt-BR"/>
              </w:rPr>
              <w:t xml:space="preserve">La implementación de </w:t>
            </w:r>
            <w:r w:rsidRPr="00F34C8A">
              <w:rPr>
                <w:rFonts w:ascii="Arial" w:hAnsi="Arial" w:cs="Arial"/>
                <w:i/>
                <w:lang w:eastAsia="pt-BR"/>
              </w:rPr>
              <w:t>Apache Cordova</w:t>
            </w:r>
            <w:ins w:id="567" w:author="Docente" w:date="2020-12-15T04:01:00Z">
              <w:r w:rsidR="008A5314">
                <w:rPr>
                  <w:rFonts w:ascii="Arial" w:hAnsi="Arial" w:cs="Arial"/>
                  <w:i/>
                  <w:lang w:eastAsia="pt-BR"/>
                </w:rPr>
                <w:t>,</w:t>
              </w:r>
            </w:ins>
            <w:r>
              <w:rPr>
                <w:rFonts w:ascii="Arial" w:hAnsi="Arial" w:cs="Arial"/>
                <w:lang w:eastAsia="pt-BR"/>
              </w:rPr>
              <w:t xml:space="preserve"> dentro del proyecto, </w:t>
            </w:r>
            <w:r w:rsidR="0026438E" w:rsidRPr="0026438E">
              <w:rPr>
                <w:rFonts w:ascii="Arial" w:hAnsi="Arial" w:cs="Arial"/>
                <w:lang w:eastAsia="pt-BR"/>
              </w:rPr>
              <w:t xml:space="preserve">permite el </w:t>
            </w:r>
            <w:r w:rsidRPr="00F34C8A">
              <w:rPr>
                <w:rFonts w:ascii="Arial" w:hAnsi="Arial" w:cs="Arial"/>
                <w:lang w:eastAsia="pt-BR"/>
              </w:rPr>
              <w:t xml:space="preserve">acceso a las diferentes funciones </w:t>
            </w:r>
            <w:r>
              <w:rPr>
                <w:rFonts w:ascii="Arial" w:hAnsi="Arial" w:cs="Arial"/>
                <w:lang w:eastAsia="pt-BR"/>
              </w:rPr>
              <w:t xml:space="preserve">nativas (cámara, galería, GPS, etc.) del </w:t>
            </w:r>
            <w:r w:rsidRPr="00F34C8A">
              <w:rPr>
                <w:rFonts w:ascii="Arial" w:hAnsi="Arial" w:cs="Arial"/>
                <w:lang w:eastAsia="pt-BR"/>
              </w:rPr>
              <w:t xml:space="preserve">dispositivo </w:t>
            </w:r>
            <w:r>
              <w:rPr>
                <w:rFonts w:ascii="Arial" w:hAnsi="Arial" w:cs="Arial"/>
                <w:lang w:eastAsia="pt-BR"/>
              </w:rPr>
              <w:t xml:space="preserve">y la ejecución de la </w:t>
            </w:r>
            <w:del w:id="568" w:author="Daniel Casagallo" w:date="2020-12-21T18:44:00Z">
              <w:r w:rsidDel="0096106E">
                <w:rPr>
                  <w:rFonts w:ascii="Arial" w:hAnsi="Arial" w:cs="Arial"/>
                  <w:lang w:eastAsia="pt-BR"/>
                </w:rPr>
                <w:delText>aplicación</w:delText>
              </w:r>
            </w:del>
            <w:ins w:id="569" w:author="Daniel Casagallo" w:date="2020-12-21T18:44:00Z">
              <w:r w:rsidR="0096106E">
                <w:rPr>
                  <w:rFonts w:ascii="Arial" w:hAnsi="Arial" w:cs="Arial"/>
                  <w:lang w:eastAsia="pt-BR"/>
                </w:rPr>
                <w:t>Aplicación</w:t>
              </w:r>
            </w:ins>
            <w:r>
              <w:rPr>
                <w:rFonts w:ascii="Arial" w:hAnsi="Arial" w:cs="Arial"/>
                <w:lang w:eastAsia="pt-BR"/>
              </w:rPr>
              <w:t xml:space="preserve"> mediante el </w:t>
            </w:r>
            <w:r w:rsidR="0026438E" w:rsidRPr="0026438E">
              <w:rPr>
                <w:rFonts w:ascii="Arial" w:hAnsi="Arial" w:cs="Arial"/>
                <w:lang w:eastAsia="pt-BR"/>
              </w:rPr>
              <w:t xml:space="preserve">uso de tecnologías </w:t>
            </w:r>
            <w:del w:id="570" w:author="Daniel Casagallo" w:date="2020-12-21T18:44:00Z">
              <w:r w:rsidR="005C2136" w:rsidDel="0096106E">
                <w:rPr>
                  <w:rFonts w:ascii="Arial" w:hAnsi="Arial" w:cs="Arial"/>
                  <w:lang w:eastAsia="pt-BR"/>
                </w:rPr>
                <w:delText>Web</w:delText>
              </w:r>
            </w:del>
            <w:ins w:id="571" w:author="Daniel Casagallo" w:date="2020-12-21T18:44:00Z">
              <w:r w:rsidR="0096106E">
                <w:rPr>
                  <w:rFonts w:ascii="Arial" w:hAnsi="Arial" w:cs="Arial"/>
                  <w:lang w:eastAsia="pt-BR"/>
                </w:rPr>
                <w:t>Web</w:t>
              </w:r>
            </w:ins>
            <w:r>
              <w:rPr>
                <w:rFonts w:ascii="Arial" w:hAnsi="Arial" w:cs="Arial"/>
                <w:lang w:eastAsia="pt-BR"/>
              </w:rPr>
              <w:t xml:space="preserve"> como HTML, CSS y JavaScript </w:t>
            </w:r>
            <w:sdt>
              <w:sdtPr>
                <w:rPr>
                  <w:rFonts w:ascii="Arial" w:hAnsi="Arial" w:cs="Arial"/>
                  <w:lang w:eastAsia="pt-BR"/>
                </w:rPr>
                <w:id w:val="-1104960467"/>
                <w:citation/>
              </w:sdtPr>
              <w:sdtContent>
                <w:r w:rsidR="0026438E">
                  <w:rPr>
                    <w:rFonts w:ascii="Arial" w:hAnsi="Arial" w:cs="Arial"/>
                    <w:lang w:eastAsia="pt-BR"/>
                  </w:rPr>
                  <w:fldChar w:fldCharType="begin"/>
                </w:r>
                <w:r w:rsidR="0026438E">
                  <w:rPr>
                    <w:rFonts w:ascii="Arial" w:hAnsi="Arial" w:cs="Arial"/>
                    <w:lang w:val="es-MX" w:eastAsia="pt-BR"/>
                  </w:rPr>
                  <w:instrText xml:space="preserve"> CITATION Mol19 \l 2058 </w:instrText>
                </w:r>
                <w:r w:rsidR="0026438E">
                  <w:rPr>
                    <w:rFonts w:ascii="Arial" w:hAnsi="Arial" w:cs="Arial"/>
                    <w:lang w:eastAsia="pt-BR"/>
                  </w:rPr>
                  <w:fldChar w:fldCharType="separate"/>
                </w:r>
                <w:r w:rsidR="009C7FA6" w:rsidRPr="009C7FA6">
                  <w:rPr>
                    <w:rFonts w:ascii="Arial" w:hAnsi="Arial" w:cs="Arial"/>
                    <w:noProof/>
                    <w:lang w:val="es-MX" w:eastAsia="pt-BR"/>
                  </w:rPr>
                  <w:t>[26]</w:t>
                </w:r>
                <w:r w:rsidR="0026438E">
                  <w:rPr>
                    <w:rFonts w:ascii="Arial" w:hAnsi="Arial" w:cs="Arial"/>
                    <w:lang w:eastAsia="pt-BR"/>
                  </w:rPr>
                  <w:fldChar w:fldCharType="end"/>
                </w:r>
              </w:sdtContent>
            </w:sdt>
            <w:r w:rsidR="0026438E">
              <w:rPr>
                <w:rFonts w:ascii="Arial" w:hAnsi="Arial" w:cs="Arial"/>
                <w:lang w:eastAsia="pt-BR"/>
              </w:rPr>
              <w:t>.</w:t>
            </w:r>
          </w:p>
        </w:tc>
      </w:tr>
      <w:tr w:rsidR="000B4BDD" w:rsidRPr="001A4F78" w14:paraId="73AD6355" w14:textId="77777777" w:rsidTr="00F96E57">
        <w:tblPrEx>
          <w:jc w:val="center"/>
        </w:tblPrEx>
        <w:trPr>
          <w:trHeight w:val="1143"/>
          <w:jc w:val="center"/>
        </w:trPr>
        <w:tc>
          <w:tcPr>
            <w:tcW w:w="2405" w:type="dxa"/>
            <w:vAlign w:val="center"/>
          </w:tcPr>
          <w:p w14:paraId="5408D4DD" w14:textId="77777777" w:rsidR="000B4BDD" w:rsidRPr="00F34C8A" w:rsidRDefault="000B4BDD" w:rsidP="00F96E57">
            <w:pPr>
              <w:pStyle w:val="Sinespaciado"/>
              <w:spacing w:line="360" w:lineRule="auto"/>
              <w:jc w:val="center"/>
              <w:rPr>
                <w:rFonts w:ascii="Arial" w:hAnsi="Arial" w:cs="Arial"/>
                <w:b/>
                <w:bCs/>
                <w:i/>
                <w:lang w:eastAsia="pt-BR"/>
              </w:rPr>
            </w:pPr>
          </w:p>
          <w:p w14:paraId="71DAF5D4" w14:textId="77777777" w:rsidR="000B4BDD" w:rsidRPr="00F34C8A" w:rsidRDefault="000B4BDD" w:rsidP="00F96E57">
            <w:pPr>
              <w:pStyle w:val="Sinespaciado"/>
              <w:spacing w:line="360" w:lineRule="auto"/>
              <w:jc w:val="center"/>
              <w:rPr>
                <w:rFonts w:ascii="Arial" w:hAnsi="Arial" w:cs="Arial"/>
                <w:b/>
                <w:bCs/>
                <w:i/>
                <w:lang w:eastAsia="pt-BR"/>
              </w:rPr>
            </w:pPr>
            <w:r w:rsidRPr="00F34C8A">
              <w:rPr>
                <w:rFonts w:ascii="Arial" w:hAnsi="Arial" w:cs="Arial"/>
                <w:b/>
                <w:bCs/>
                <w:i/>
                <w:lang w:eastAsia="pt-BR"/>
              </w:rPr>
              <w:t xml:space="preserve">Firebase Cloud </w:t>
            </w:r>
            <w:proofErr w:type="spellStart"/>
            <w:r w:rsidRPr="00F34C8A">
              <w:rPr>
                <w:rFonts w:ascii="Arial" w:hAnsi="Arial" w:cs="Arial"/>
                <w:b/>
                <w:bCs/>
                <w:i/>
                <w:lang w:eastAsia="pt-BR"/>
              </w:rPr>
              <w:t>Messaging</w:t>
            </w:r>
            <w:proofErr w:type="spellEnd"/>
            <w:r w:rsidRPr="00F34C8A">
              <w:rPr>
                <w:rFonts w:ascii="Arial" w:hAnsi="Arial" w:cs="Arial"/>
                <w:b/>
                <w:bCs/>
                <w:i/>
                <w:lang w:eastAsia="pt-BR"/>
              </w:rPr>
              <w:t xml:space="preserve"> (FCM</w:t>
            </w:r>
            <w:r w:rsidRPr="00F34C8A">
              <w:rPr>
                <w:rFonts w:ascii="Arial" w:hAnsi="Arial" w:cs="Arial"/>
                <w:i/>
                <w:lang w:eastAsia="pt-BR"/>
              </w:rPr>
              <w:t>)</w:t>
            </w:r>
          </w:p>
        </w:tc>
        <w:tc>
          <w:tcPr>
            <w:tcW w:w="6085" w:type="dxa"/>
          </w:tcPr>
          <w:p w14:paraId="7815B428" w14:textId="7C36D751" w:rsidR="000B4BDD" w:rsidRPr="001A4F78" w:rsidRDefault="00F34C8A" w:rsidP="00F34C8A">
            <w:pPr>
              <w:pStyle w:val="Sinespaciado"/>
              <w:spacing w:line="360" w:lineRule="auto"/>
              <w:jc w:val="both"/>
              <w:rPr>
                <w:rFonts w:ascii="Arial" w:hAnsi="Arial" w:cs="Arial"/>
                <w:lang w:eastAsia="pt-BR"/>
              </w:rPr>
            </w:pPr>
            <w:r w:rsidRPr="00F3287A">
              <w:rPr>
                <w:rFonts w:ascii="Arial" w:hAnsi="Arial" w:cs="Arial"/>
                <w:lang w:eastAsia="pt-BR"/>
              </w:rPr>
              <w:t>La implementación de FCM</w:t>
            </w:r>
            <w:ins w:id="572" w:author="Docente" w:date="2020-12-15T04:01:00Z">
              <w:r w:rsidR="008A5314">
                <w:rPr>
                  <w:rFonts w:ascii="Arial" w:hAnsi="Arial" w:cs="Arial"/>
                  <w:lang w:eastAsia="pt-BR"/>
                </w:rPr>
                <w:t>,</w:t>
              </w:r>
            </w:ins>
            <w:r w:rsidRPr="00F3287A">
              <w:rPr>
                <w:rFonts w:ascii="Arial" w:hAnsi="Arial" w:cs="Arial"/>
                <w:lang w:eastAsia="pt-BR"/>
              </w:rPr>
              <w:t xml:space="preserve"> </w:t>
            </w:r>
            <w:r>
              <w:rPr>
                <w:rFonts w:ascii="Arial" w:hAnsi="Arial" w:cs="Arial"/>
                <w:lang w:eastAsia="pt-BR"/>
              </w:rPr>
              <w:t xml:space="preserve">dentro del proyecto, permite la generación de un token para </w:t>
            </w:r>
            <w:r w:rsidRPr="00E22D84">
              <w:rPr>
                <w:rFonts w:ascii="Arial" w:hAnsi="Arial" w:cs="Arial"/>
                <w:lang w:eastAsia="pt-BR"/>
              </w:rPr>
              <w:t>recib</w:t>
            </w:r>
            <w:r>
              <w:rPr>
                <w:rFonts w:ascii="Arial" w:hAnsi="Arial" w:cs="Arial"/>
                <w:lang w:eastAsia="pt-BR"/>
              </w:rPr>
              <w:t>ir y enviar notificaciones entre</w:t>
            </w:r>
            <w:r w:rsidRPr="00E22D84">
              <w:rPr>
                <w:rFonts w:ascii="Arial" w:hAnsi="Arial" w:cs="Arial"/>
                <w:lang w:eastAsia="pt-BR"/>
              </w:rPr>
              <w:t xml:space="preserve"> de los </w:t>
            </w:r>
            <w:del w:id="573" w:author="Daniel Casagallo" w:date="2020-12-21T18:43:00Z">
              <w:r w:rsidDel="0096106E">
                <w:rPr>
                  <w:rFonts w:ascii="Arial" w:hAnsi="Arial" w:cs="Arial"/>
                  <w:lang w:eastAsia="pt-BR"/>
                </w:rPr>
                <w:delText>sistema</w:delText>
              </w:r>
            </w:del>
            <w:ins w:id="574" w:author="Daniel Casagallo" w:date="2020-12-21T18:43:00Z">
              <w:r w:rsidR="0096106E">
                <w:rPr>
                  <w:rFonts w:ascii="Arial" w:hAnsi="Arial" w:cs="Arial"/>
                  <w:lang w:eastAsia="pt-BR"/>
                </w:rPr>
                <w:t>Sistema</w:t>
              </w:r>
            </w:ins>
            <w:r w:rsidRPr="00E22D84">
              <w:rPr>
                <w:rFonts w:ascii="Arial" w:hAnsi="Arial" w:cs="Arial"/>
                <w:lang w:eastAsia="pt-BR"/>
              </w:rPr>
              <w:t>s</w:t>
            </w:r>
            <w:r>
              <w:rPr>
                <w:rFonts w:ascii="Arial" w:hAnsi="Arial" w:cs="Arial"/>
                <w:lang w:eastAsia="pt-BR"/>
              </w:rPr>
              <w:t xml:space="preserve"> permitiendo una conexión más fiable y robusta al momento de emitir notificaciones </w:t>
            </w:r>
            <w:sdt>
              <w:sdtPr>
                <w:rPr>
                  <w:rFonts w:ascii="Arial" w:hAnsi="Arial" w:cs="Arial"/>
                  <w:lang w:eastAsia="pt-BR"/>
                </w:rPr>
                <w:id w:val="-1435829567"/>
                <w:citation/>
              </w:sdtPr>
              <w:sdtContent>
                <w:r w:rsidR="000B4BDD">
                  <w:rPr>
                    <w:rFonts w:ascii="Arial" w:hAnsi="Arial" w:cs="Arial"/>
                    <w:lang w:eastAsia="pt-BR"/>
                  </w:rPr>
                  <w:fldChar w:fldCharType="begin"/>
                </w:r>
                <w:r w:rsidR="000B4BDD">
                  <w:rPr>
                    <w:rFonts w:ascii="Arial" w:hAnsi="Arial" w:cs="Arial"/>
                    <w:lang w:val="es-MX" w:eastAsia="pt-BR"/>
                  </w:rPr>
                  <w:instrText xml:space="preserve"> CITATION Gar18 \l 2058 </w:instrText>
                </w:r>
                <w:r w:rsidR="000B4BDD">
                  <w:rPr>
                    <w:rFonts w:ascii="Arial" w:hAnsi="Arial" w:cs="Arial"/>
                    <w:lang w:eastAsia="pt-BR"/>
                  </w:rPr>
                  <w:fldChar w:fldCharType="separate"/>
                </w:r>
                <w:r w:rsidR="009C7FA6" w:rsidRPr="009C7FA6">
                  <w:rPr>
                    <w:rFonts w:ascii="Arial" w:hAnsi="Arial" w:cs="Arial"/>
                    <w:noProof/>
                    <w:lang w:val="es-MX" w:eastAsia="pt-BR"/>
                  </w:rPr>
                  <w:t>[23]</w:t>
                </w:r>
                <w:r w:rsidR="000B4BDD">
                  <w:rPr>
                    <w:rFonts w:ascii="Arial" w:hAnsi="Arial" w:cs="Arial"/>
                    <w:lang w:eastAsia="pt-BR"/>
                  </w:rPr>
                  <w:fldChar w:fldCharType="end"/>
                </w:r>
              </w:sdtContent>
            </w:sdt>
            <w:r w:rsidR="000B4BDD" w:rsidRPr="00E22D84">
              <w:rPr>
                <w:rFonts w:ascii="Arial" w:hAnsi="Arial" w:cs="Arial"/>
                <w:lang w:eastAsia="pt-BR"/>
              </w:rPr>
              <w:t>.</w:t>
            </w:r>
          </w:p>
        </w:tc>
      </w:tr>
    </w:tbl>
    <w:p w14:paraId="6439F761" w14:textId="4E9D0F55" w:rsidR="00B21815" w:rsidRDefault="00B21815" w:rsidP="00B21815"/>
    <w:p w14:paraId="4F89046B" w14:textId="77777777" w:rsidR="00931495" w:rsidRDefault="00931495" w:rsidP="00931495">
      <w:pPr>
        <w:pStyle w:val="Sinespaciado"/>
        <w:rPr>
          <w:rFonts w:ascii="Arial" w:hAnsi="Arial" w:cs="Arial"/>
          <w:b/>
          <w:bCs/>
          <w:lang w:eastAsia="pt-BR"/>
        </w:rPr>
      </w:pPr>
      <w:r w:rsidRPr="00317A53">
        <w:rPr>
          <w:rFonts w:ascii="Arial" w:hAnsi="Arial" w:cs="Arial"/>
          <w:b/>
          <w:bCs/>
          <w:lang w:eastAsia="pt-BR"/>
        </w:rPr>
        <w:t>Librerías</w:t>
      </w:r>
    </w:p>
    <w:p w14:paraId="567B50A4" w14:textId="77777777" w:rsidR="00931495" w:rsidRDefault="00931495" w:rsidP="00931495">
      <w:pPr>
        <w:pStyle w:val="Sinespaciado"/>
        <w:rPr>
          <w:rFonts w:ascii="Arial" w:hAnsi="Arial" w:cs="Arial"/>
          <w:b/>
          <w:bCs/>
          <w:lang w:eastAsia="pt-BR"/>
        </w:rPr>
      </w:pPr>
    </w:p>
    <w:p w14:paraId="5506DA4D" w14:textId="7CE3DE64" w:rsidR="00084121" w:rsidRDefault="00931495" w:rsidP="00084121">
      <w:r w:rsidRPr="008E2949">
        <w:t xml:space="preserve">En </w:t>
      </w:r>
      <w:r w:rsidRPr="00946EC0">
        <w:t>la</w:t>
      </w:r>
      <w:r w:rsidR="001500A0" w:rsidRPr="00946EC0">
        <w:t xml:space="preserve"> </w:t>
      </w:r>
      <w:r w:rsidR="001500A0" w:rsidRPr="00946EC0">
        <w:fldChar w:fldCharType="begin"/>
      </w:r>
      <w:r w:rsidR="001500A0" w:rsidRPr="00946EC0">
        <w:instrText xml:space="preserve"> REF _Ref57922316 \h  \* MERGEFORMAT </w:instrText>
      </w:r>
      <w:r w:rsidR="001500A0" w:rsidRPr="00946EC0">
        <w:fldChar w:fldCharType="separate"/>
      </w:r>
      <w:r w:rsidR="009C7FA6" w:rsidRPr="009C7FA6">
        <w:rPr>
          <w:b/>
          <w:bCs/>
        </w:rPr>
        <w:t xml:space="preserve">TABLA </w:t>
      </w:r>
      <w:r w:rsidR="009C7FA6" w:rsidRPr="009C7FA6">
        <w:rPr>
          <w:b/>
          <w:bCs/>
          <w:noProof/>
        </w:rPr>
        <w:t>V</w:t>
      </w:r>
      <w:r w:rsidR="001500A0" w:rsidRPr="00946EC0">
        <w:fldChar w:fldCharType="end"/>
      </w:r>
      <w:r w:rsidR="001500A0" w:rsidRPr="001500A0">
        <w:rPr>
          <w:i/>
          <w:iCs/>
        </w:rPr>
        <w:t xml:space="preserve"> </w:t>
      </w:r>
      <w:r w:rsidR="00FA1C84">
        <w:rPr>
          <w:iCs/>
        </w:rPr>
        <w:t>s</w:t>
      </w:r>
      <w:r w:rsidR="00F34C8A" w:rsidRPr="00FA1C84">
        <w:rPr>
          <w:iCs/>
        </w:rPr>
        <w:t>e</w:t>
      </w:r>
      <w:r w:rsidR="00F34C8A">
        <w:t xml:space="preserve"> detallan </w:t>
      </w:r>
      <w:r w:rsidRPr="001120D8">
        <w:t xml:space="preserve">las </w:t>
      </w:r>
      <w:r>
        <w:t>librerías</w:t>
      </w:r>
      <w:r w:rsidRPr="001120D8">
        <w:t xml:space="preserve"> utilizadas </w:t>
      </w:r>
      <w:r w:rsidR="00946EC0" w:rsidRPr="001120D8">
        <w:t>p</w:t>
      </w:r>
      <w:r w:rsidR="00946EC0">
        <w:t>ara desarrollar</w:t>
      </w:r>
      <w:ins w:id="575" w:author="Docente" w:date="2020-12-15T04:01:00Z">
        <w:r w:rsidR="008A5314">
          <w:t>,</w:t>
        </w:r>
      </w:ins>
      <w:r w:rsidR="00946EC0">
        <w:t xml:space="preserve"> tanto </w:t>
      </w:r>
      <w:r>
        <w:t xml:space="preserve">la </w:t>
      </w:r>
      <w:del w:id="576" w:author="Daniel Casagallo" w:date="2020-12-21T18:44:00Z">
        <w:r w:rsidR="005C2136" w:rsidDel="0096106E">
          <w:delText>Aplicación</w:delText>
        </w:r>
      </w:del>
      <w:ins w:id="577" w:author="Daniel Casagallo" w:date="2020-12-21T18:44:00Z">
        <w:r w:rsidR="0096106E">
          <w:t>Aplicación</w:t>
        </w:r>
      </w:ins>
      <w:r>
        <w:t xml:space="preserve"> </w:t>
      </w:r>
      <w:del w:id="578" w:author="Daniel Casagallo" w:date="2020-12-21T18:45:00Z">
        <w:r w:rsidR="005C2136" w:rsidDel="0096106E">
          <w:delText>Móvil</w:delText>
        </w:r>
      </w:del>
      <w:ins w:id="579" w:author="Daniel Casagallo" w:date="2020-12-21T18:45:00Z">
        <w:r w:rsidR="0096106E">
          <w:t>Móvil</w:t>
        </w:r>
      </w:ins>
      <w:r>
        <w:t xml:space="preserve"> </w:t>
      </w:r>
      <w:r w:rsidR="00946EC0">
        <w:t>como el</w:t>
      </w:r>
      <w:r>
        <w:t xml:space="preserve"> </w:t>
      </w:r>
      <w:del w:id="580" w:author="Daniel Casagallo" w:date="2020-12-21T18:43:00Z">
        <w:r w:rsidR="005C2136" w:rsidDel="0096106E">
          <w:delText>Sistema</w:delText>
        </w:r>
      </w:del>
      <w:ins w:id="581" w:author="Daniel Casagallo" w:date="2020-12-21T18:43:00Z">
        <w:r w:rsidR="0096106E">
          <w:t>Sistema</w:t>
        </w:r>
      </w:ins>
      <w:r>
        <w:t xml:space="preserve"> </w:t>
      </w:r>
      <w:del w:id="582" w:author="Daniel Casagallo" w:date="2020-12-21T18:44:00Z">
        <w:r w:rsidR="005C2136" w:rsidDel="0096106E">
          <w:delText>Web</w:delText>
        </w:r>
      </w:del>
      <w:ins w:id="583" w:author="Daniel Casagallo" w:date="2020-12-21T18:44:00Z">
        <w:r w:rsidR="0096106E">
          <w:t>Web</w:t>
        </w:r>
      </w:ins>
      <w:r w:rsidR="00084121">
        <w:t xml:space="preserve">, </w:t>
      </w:r>
      <w:r w:rsidR="00946EC0">
        <w:t>acompañado por</w:t>
      </w:r>
      <w:r w:rsidR="00084121">
        <w:t xml:space="preserve"> una descripción del porque son utilizadas.</w:t>
      </w:r>
    </w:p>
    <w:p w14:paraId="2B650749" w14:textId="4CD7A5AD" w:rsidR="00931495" w:rsidRPr="00931495" w:rsidRDefault="00CA412E" w:rsidP="00931495">
      <w:pPr>
        <w:pStyle w:val="Descripcin"/>
        <w:keepNext/>
        <w:jc w:val="center"/>
        <w:rPr>
          <w:i w:val="0"/>
          <w:iCs w:val="0"/>
          <w:color w:val="auto"/>
          <w:sz w:val="20"/>
          <w:szCs w:val="20"/>
        </w:rPr>
      </w:pPr>
      <w:bookmarkStart w:id="584" w:name="_Ref57922316"/>
      <w:bookmarkStart w:id="585" w:name="_Toc58407722"/>
      <w:r w:rsidRPr="001500A0">
        <w:rPr>
          <w:b/>
          <w:bCs/>
          <w:i w:val="0"/>
          <w:iCs w:val="0"/>
          <w:color w:val="auto"/>
          <w:sz w:val="20"/>
          <w:szCs w:val="20"/>
        </w:rPr>
        <w:t xml:space="preserve">TABLA </w:t>
      </w:r>
      <w:r w:rsidR="00BC7DAB">
        <w:rPr>
          <w:b/>
          <w:bCs/>
          <w:i w:val="0"/>
          <w:iCs w:val="0"/>
          <w:color w:val="auto"/>
          <w:sz w:val="20"/>
          <w:szCs w:val="20"/>
        </w:rPr>
        <w:fldChar w:fldCharType="begin"/>
      </w:r>
      <w:r w:rsidR="00BC7DAB">
        <w:rPr>
          <w:b/>
          <w:bCs/>
          <w:i w:val="0"/>
          <w:iCs w:val="0"/>
          <w:color w:val="auto"/>
          <w:sz w:val="20"/>
          <w:szCs w:val="20"/>
        </w:rPr>
        <w:instrText xml:space="preserve"> SEQ TABLA \* ROMAN </w:instrText>
      </w:r>
      <w:r w:rsidR="00BC7DAB">
        <w:rPr>
          <w:b/>
          <w:bCs/>
          <w:i w:val="0"/>
          <w:iCs w:val="0"/>
          <w:color w:val="auto"/>
          <w:sz w:val="20"/>
          <w:szCs w:val="20"/>
        </w:rPr>
        <w:fldChar w:fldCharType="separate"/>
      </w:r>
      <w:r w:rsidR="009C7FA6">
        <w:rPr>
          <w:b/>
          <w:bCs/>
          <w:i w:val="0"/>
          <w:iCs w:val="0"/>
          <w:noProof/>
          <w:color w:val="auto"/>
          <w:sz w:val="20"/>
          <w:szCs w:val="20"/>
        </w:rPr>
        <w:t>V</w:t>
      </w:r>
      <w:r w:rsidR="00BC7DAB">
        <w:rPr>
          <w:b/>
          <w:bCs/>
          <w:i w:val="0"/>
          <w:iCs w:val="0"/>
          <w:color w:val="auto"/>
          <w:sz w:val="20"/>
          <w:szCs w:val="20"/>
        </w:rPr>
        <w:fldChar w:fldCharType="end"/>
      </w:r>
      <w:bookmarkEnd w:id="584"/>
      <w:r w:rsidR="00931495" w:rsidRPr="001500A0">
        <w:rPr>
          <w:b/>
          <w:bCs/>
          <w:i w:val="0"/>
          <w:iCs w:val="0"/>
          <w:color w:val="auto"/>
          <w:sz w:val="20"/>
          <w:szCs w:val="20"/>
        </w:rPr>
        <w:t>:</w:t>
      </w:r>
      <w:r w:rsidR="00931495" w:rsidRPr="00931495">
        <w:rPr>
          <w:i w:val="0"/>
          <w:iCs w:val="0"/>
          <w:color w:val="auto"/>
          <w:sz w:val="20"/>
          <w:szCs w:val="20"/>
        </w:rPr>
        <w:t xml:space="preserve"> Librerías</w:t>
      </w:r>
      <w:r w:rsidR="002B7935">
        <w:rPr>
          <w:i w:val="0"/>
          <w:iCs w:val="0"/>
          <w:color w:val="auto"/>
          <w:sz w:val="20"/>
          <w:szCs w:val="20"/>
        </w:rPr>
        <w:t xml:space="preserve"> usadas en</w:t>
      </w:r>
      <w:r w:rsidR="00931495" w:rsidRPr="00931495">
        <w:rPr>
          <w:i w:val="0"/>
          <w:iCs w:val="0"/>
          <w:color w:val="auto"/>
          <w:sz w:val="20"/>
          <w:szCs w:val="20"/>
        </w:rPr>
        <w:t xml:space="preserve"> el desarrollo d</w:t>
      </w:r>
      <w:r w:rsidR="00084121">
        <w:rPr>
          <w:i w:val="0"/>
          <w:iCs w:val="0"/>
          <w:color w:val="auto"/>
          <w:sz w:val="20"/>
          <w:szCs w:val="20"/>
        </w:rPr>
        <w:t>el</w:t>
      </w:r>
      <w:r w:rsidR="00931495" w:rsidRPr="00931495">
        <w:rPr>
          <w:i w:val="0"/>
          <w:iCs w:val="0"/>
          <w:color w:val="auto"/>
          <w:sz w:val="20"/>
          <w:szCs w:val="20"/>
        </w:rPr>
        <w:t xml:space="preserve"> </w:t>
      </w:r>
      <w:del w:id="586" w:author="Daniel Casagallo" w:date="2020-12-21T18:43:00Z">
        <w:r w:rsidR="005C2136" w:rsidDel="0096106E">
          <w:rPr>
            <w:i w:val="0"/>
            <w:iCs w:val="0"/>
            <w:color w:val="auto"/>
            <w:sz w:val="20"/>
            <w:szCs w:val="20"/>
          </w:rPr>
          <w:delText>Sistema</w:delText>
        </w:r>
      </w:del>
      <w:ins w:id="587" w:author="Daniel Casagallo" w:date="2020-12-21T18:43:00Z">
        <w:r w:rsidR="0096106E">
          <w:rPr>
            <w:i w:val="0"/>
            <w:iCs w:val="0"/>
            <w:color w:val="auto"/>
            <w:sz w:val="20"/>
            <w:szCs w:val="20"/>
          </w:rPr>
          <w:t>Sistema</w:t>
        </w:r>
      </w:ins>
      <w:r w:rsidR="00931495" w:rsidRPr="00931495">
        <w:rPr>
          <w:i w:val="0"/>
          <w:iCs w:val="0"/>
          <w:color w:val="auto"/>
          <w:sz w:val="20"/>
          <w:szCs w:val="20"/>
        </w:rPr>
        <w:t xml:space="preserve"> </w:t>
      </w:r>
      <w:del w:id="588" w:author="Daniel Casagallo" w:date="2020-12-21T18:44:00Z">
        <w:r w:rsidR="005C2136" w:rsidDel="0096106E">
          <w:rPr>
            <w:i w:val="0"/>
            <w:iCs w:val="0"/>
            <w:color w:val="auto"/>
            <w:sz w:val="20"/>
            <w:szCs w:val="20"/>
          </w:rPr>
          <w:delText>Web</w:delText>
        </w:r>
      </w:del>
      <w:ins w:id="589" w:author="Daniel Casagallo" w:date="2020-12-21T18:44:00Z">
        <w:r w:rsidR="0096106E">
          <w:rPr>
            <w:i w:val="0"/>
            <w:iCs w:val="0"/>
            <w:color w:val="auto"/>
            <w:sz w:val="20"/>
            <w:szCs w:val="20"/>
          </w:rPr>
          <w:t>Web</w:t>
        </w:r>
      </w:ins>
      <w:r w:rsidR="00084121">
        <w:rPr>
          <w:i w:val="0"/>
          <w:iCs w:val="0"/>
          <w:color w:val="auto"/>
          <w:sz w:val="20"/>
          <w:szCs w:val="20"/>
        </w:rPr>
        <w:t xml:space="preserve"> y </w:t>
      </w:r>
      <w:del w:id="590" w:author="Daniel Casagallo" w:date="2020-12-21T18:44:00Z">
        <w:r w:rsidR="00084121" w:rsidDel="0096106E">
          <w:rPr>
            <w:i w:val="0"/>
            <w:iCs w:val="0"/>
            <w:color w:val="auto"/>
            <w:sz w:val="20"/>
            <w:szCs w:val="20"/>
          </w:rPr>
          <w:delText>Aplicación</w:delText>
        </w:r>
      </w:del>
      <w:ins w:id="591" w:author="Daniel Casagallo" w:date="2020-12-21T18:44:00Z">
        <w:r w:rsidR="0096106E">
          <w:rPr>
            <w:i w:val="0"/>
            <w:iCs w:val="0"/>
            <w:color w:val="auto"/>
            <w:sz w:val="20"/>
            <w:szCs w:val="20"/>
          </w:rPr>
          <w:t>Aplicación</w:t>
        </w:r>
      </w:ins>
      <w:r w:rsidR="00084121">
        <w:rPr>
          <w:i w:val="0"/>
          <w:iCs w:val="0"/>
          <w:color w:val="auto"/>
          <w:sz w:val="20"/>
          <w:szCs w:val="20"/>
        </w:rPr>
        <w:t xml:space="preserve"> </w:t>
      </w:r>
      <w:del w:id="592" w:author="Daniel Casagallo" w:date="2020-12-21T18:45:00Z">
        <w:r w:rsidR="00084121" w:rsidDel="0096106E">
          <w:rPr>
            <w:i w:val="0"/>
            <w:iCs w:val="0"/>
            <w:color w:val="auto"/>
            <w:sz w:val="20"/>
            <w:szCs w:val="20"/>
          </w:rPr>
          <w:delText>Móvil</w:delText>
        </w:r>
      </w:del>
      <w:bookmarkEnd w:id="585"/>
      <w:ins w:id="593" w:author="Daniel Casagallo" w:date="2020-12-21T18:45:00Z">
        <w:r w:rsidR="0096106E">
          <w:rPr>
            <w:i w:val="0"/>
            <w:iCs w:val="0"/>
            <w:color w:val="auto"/>
            <w:sz w:val="20"/>
            <w:szCs w:val="20"/>
          </w:rPr>
          <w:t>Móvil</w:t>
        </w:r>
      </w:ins>
    </w:p>
    <w:tbl>
      <w:tblPr>
        <w:tblStyle w:val="Tablaconcuadrcula1"/>
        <w:tblW w:w="0" w:type="auto"/>
        <w:tblLook w:val="04A0" w:firstRow="1" w:lastRow="0" w:firstColumn="1" w:lastColumn="0" w:noHBand="0" w:noVBand="1"/>
      </w:tblPr>
      <w:tblGrid>
        <w:gridCol w:w="3114"/>
        <w:gridCol w:w="5380"/>
      </w:tblGrid>
      <w:tr w:rsidR="00931495" w:rsidRPr="00317A53" w14:paraId="61CECC80" w14:textId="77777777" w:rsidTr="00F96E57">
        <w:trPr>
          <w:trHeight w:val="598"/>
        </w:trPr>
        <w:tc>
          <w:tcPr>
            <w:tcW w:w="3114" w:type="dxa"/>
            <w:shd w:val="clear" w:color="auto" w:fill="D9D9D9" w:themeFill="background1" w:themeFillShade="D9"/>
            <w:vAlign w:val="center"/>
          </w:tcPr>
          <w:p w14:paraId="0F2EFC13" w14:textId="77777777" w:rsidR="00931495" w:rsidRPr="00317A53" w:rsidRDefault="00931495" w:rsidP="00F96E57">
            <w:pPr>
              <w:jc w:val="center"/>
              <w:rPr>
                <w:rFonts w:eastAsia="Calibri" w:cs="Times New Roman"/>
                <w:b/>
              </w:rPr>
            </w:pPr>
            <w:r w:rsidRPr="00317A53">
              <w:rPr>
                <w:rFonts w:eastAsia="Calibri" w:cs="Times New Roman"/>
                <w:b/>
              </w:rPr>
              <w:t>LIBRERÍA</w:t>
            </w:r>
          </w:p>
        </w:tc>
        <w:tc>
          <w:tcPr>
            <w:tcW w:w="5380" w:type="dxa"/>
            <w:shd w:val="clear" w:color="auto" w:fill="D9D9D9" w:themeFill="background1" w:themeFillShade="D9"/>
            <w:vAlign w:val="center"/>
          </w:tcPr>
          <w:p w14:paraId="18892EA2" w14:textId="77777777" w:rsidR="00931495" w:rsidRPr="00317A53" w:rsidRDefault="00931495" w:rsidP="00F96E57">
            <w:pPr>
              <w:jc w:val="center"/>
              <w:rPr>
                <w:rFonts w:eastAsia="Calibri" w:cs="Times New Roman"/>
                <w:b/>
              </w:rPr>
            </w:pPr>
            <w:r w:rsidRPr="00317A53">
              <w:rPr>
                <w:rFonts w:eastAsia="Calibri" w:cs="Times New Roman"/>
                <w:b/>
              </w:rPr>
              <w:t>DESCRIPCIÓN</w:t>
            </w:r>
          </w:p>
        </w:tc>
      </w:tr>
      <w:tr w:rsidR="00931495" w:rsidRPr="00317A53" w14:paraId="564A197B" w14:textId="77777777" w:rsidTr="00F96E57">
        <w:trPr>
          <w:trHeight w:val="894"/>
        </w:trPr>
        <w:tc>
          <w:tcPr>
            <w:tcW w:w="3114" w:type="dxa"/>
            <w:vAlign w:val="center"/>
          </w:tcPr>
          <w:p w14:paraId="5588278F" w14:textId="5C45974F" w:rsidR="00931495" w:rsidRPr="00084121" w:rsidRDefault="00931495" w:rsidP="00F96E57">
            <w:pPr>
              <w:jc w:val="center"/>
              <w:rPr>
                <w:rFonts w:eastAsia="Calibri" w:cs="Times New Roman"/>
                <w:b/>
                <w:i/>
              </w:rPr>
            </w:pPr>
            <w:r w:rsidRPr="00084121">
              <w:rPr>
                <w:rFonts w:eastAsia="Calibri" w:cs="Times New Roman"/>
                <w:b/>
                <w:i/>
              </w:rPr>
              <w:t>“@angular/</w:t>
            </w:r>
            <w:proofErr w:type="spellStart"/>
            <w:r w:rsidRPr="00084121">
              <w:rPr>
                <w:rFonts w:eastAsia="Calibri" w:cs="Times New Roman"/>
                <w:b/>
                <w:i/>
              </w:rPr>
              <w:t>fire</w:t>
            </w:r>
            <w:proofErr w:type="spellEnd"/>
            <w:r w:rsidRPr="00084121">
              <w:rPr>
                <w:rFonts w:eastAsia="Calibri" w:cs="Times New Roman"/>
                <w:b/>
                <w:i/>
              </w:rPr>
              <w:t>": "^5.2.1"</w:t>
            </w:r>
          </w:p>
        </w:tc>
        <w:tc>
          <w:tcPr>
            <w:tcW w:w="5380" w:type="dxa"/>
            <w:vAlign w:val="center"/>
          </w:tcPr>
          <w:p w14:paraId="636289B7" w14:textId="11127F90" w:rsidR="00931495" w:rsidRPr="00317A53" w:rsidRDefault="00931495" w:rsidP="00084121">
            <w:pPr>
              <w:jc w:val="left"/>
              <w:rPr>
                <w:rFonts w:eastAsia="Calibri" w:cs="Times New Roman"/>
              </w:rPr>
            </w:pPr>
            <w:r w:rsidRPr="008351B4">
              <w:rPr>
                <w:rFonts w:cs="Arial"/>
                <w:lang w:eastAsia="pt-BR"/>
              </w:rPr>
              <w:t>Librerí</w:t>
            </w:r>
            <w:r>
              <w:rPr>
                <w:rFonts w:cs="Arial"/>
                <w:lang w:eastAsia="pt-BR"/>
              </w:rPr>
              <w:t xml:space="preserve">a </w:t>
            </w:r>
            <w:r w:rsidR="00084121">
              <w:rPr>
                <w:rFonts w:cs="Arial"/>
                <w:lang w:eastAsia="pt-BR"/>
              </w:rPr>
              <w:t>para la comunicación c</w:t>
            </w:r>
            <w:r>
              <w:rPr>
                <w:rFonts w:eastAsia="Calibri" w:cs="Times New Roman"/>
              </w:rPr>
              <w:t xml:space="preserve">on </w:t>
            </w:r>
            <w:r w:rsidRPr="00084121">
              <w:rPr>
                <w:rFonts w:eastAsia="Calibri" w:cs="Times New Roman"/>
                <w:i/>
              </w:rPr>
              <w:t>Firebase</w:t>
            </w:r>
            <w:r>
              <w:rPr>
                <w:rFonts w:eastAsia="Calibri" w:cs="Times New Roman"/>
              </w:rPr>
              <w:t xml:space="preserve"> </w:t>
            </w:r>
            <w:sdt>
              <w:sdtPr>
                <w:rPr>
                  <w:rFonts w:eastAsia="Calibri" w:cs="Times New Roman"/>
                </w:rPr>
                <w:id w:val="1981500694"/>
                <w:citation/>
              </w:sdtPr>
              <w:sdtContent>
                <w:r>
                  <w:rPr>
                    <w:rFonts w:eastAsia="Calibri" w:cs="Times New Roman"/>
                  </w:rPr>
                  <w:fldChar w:fldCharType="begin"/>
                </w:r>
                <w:r>
                  <w:rPr>
                    <w:rFonts w:eastAsia="Calibri" w:cs="Times New Roman"/>
                    <w:lang w:val="es-MX"/>
                  </w:rPr>
                  <w:instrText xml:space="preserve"> CITATION Cai20 \l 2058 </w:instrText>
                </w:r>
                <w:r>
                  <w:rPr>
                    <w:rFonts w:eastAsia="Calibri" w:cs="Times New Roman"/>
                  </w:rPr>
                  <w:fldChar w:fldCharType="separate"/>
                </w:r>
                <w:r w:rsidR="009C7FA6" w:rsidRPr="009C7FA6">
                  <w:rPr>
                    <w:rFonts w:eastAsia="Calibri" w:cs="Times New Roman"/>
                    <w:noProof/>
                    <w:lang w:val="es-MX"/>
                  </w:rPr>
                  <w:t>[27]</w:t>
                </w:r>
                <w:r>
                  <w:rPr>
                    <w:rFonts w:eastAsia="Calibri" w:cs="Times New Roman"/>
                  </w:rPr>
                  <w:fldChar w:fldCharType="end"/>
                </w:r>
              </w:sdtContent>
            </w:sdt>
            <w:r>
              <w:rPr>
                <w:rFonts w:eastAsia="Calibri" w:cs="Times New Roman"/>
              </w:rPr>
              <w:t>.</w:t>
            </w:r>
          </w:p>
        </w:tc>
      </w:tr>
      <w:tr w:rsidR="00931495" w:rsidRPr="00317A53" w14:paraId="60CB0097" w14:textId="77777777" w:rsidTr="00F96E57">
        <w:trPr>
          <w:trHeight w:val="689"/>
        </w:trPr>
        <w:tc>
          <w:tcPr>
            <w:tcW w:w="3114" w:type="dxa"/>
            <w:vAlign w:val="center"/>
          </w:tcPr>
          <w:p w14:paraId="055A4B21" w14:textId="77777777" w:rsidR="00931495" w:rsidRPr="00084121" w:rsidRDefault="00931495" w:rsidP="00F96E57">
            <w:pPr>
              <w:jc w:val="center"/>
              <w:rPr>
                <w:rFonts w:eastAsia="Calibri" w:cs="Times New Roman"/>
                <w:b/>
                <w:i/>
              </w:rPr>
            </w:pPr>
            <w:r w:rsidRPr="00084121">
              <w:rPr>
                <w:rFonts w:eastAsia="Calibri" w:cs="Times New Roman"/>
                <w:b/>
                <w:i/>
              </w:rPr>
              <w:t>"chart.js": "^2.9.3"</w:t>
            </w:r>
          </w:p>
        </w:tc>
        <w:tc>
          <w:tcPr>
            <w:tcW w:w="5380" w:type="dxa"/>
            <w:vAlign w:val="center"/>
          </w:tcPr>
          <w:p w14:paraId="7400E12A" w14:textId="7388F020" w:rsidR="00931495" w:rsidRPr="00317A53" w:rsidRDefault="00931495" w:rsidP="00F96E57">
            <w:pPr>
              <w:jc w:val="left"/>
              <w:rPr>
                <w:rFonts w:eastAsia="Calibri" w:cs="Times New Roman"/>
              </w:rPr>
            </w:pPr>
            <w:r w:rsidRPr="008351B4">
              <w:rPr>
                <w:rFonts w:cs="Arial"/>
                <w:lang w:eastAsia="pt-BR"/>
              </w:rPr>
              <w:t>Librerí</w:t>
            </w:r>
            <w:r>
              <w:rPr>
                <w:rFonts w:cs="Arial"/>
                <w:lang w:eastAsia="pt-BR"/>
              </w:rPr>
              <w:t xml:space="preserve">a para </w:t>
            </w:r>
            <w:r w:rsidR="00084121">
              <w:rPr>
                <w:rFonts w:cs="Arial"/>
                <w:lang w:eastAsia="pt-BR"/>
              </w:rPr>
              <w:t xml:space="preserve">crear y </w:t>
            </w:r>
            <w:r w:rsidR="00EC10E4">
              <w:rPr>
                <w:rFonts w:cs="Arial"/>
                <w:lang w:eastAsia="pt-BR"/>
              </w:rPr>
              <w:t>exponer</w:t>
            </w:r>
            <w:r>
              <w:rPr>
                <w:rFonts w:cs="Arial"/>
                <w:lang w:eastAsia="pt-BR"/>
              </w:rPr>
              <w:t xml:space="preserve"> </w:t>
            </w:r>
            <w:r>
              <w:rPr>
                <w:rFonts w:eastAsia="Calibri" w:cs="Times New Roman"/>
              </w:rPr>
              <w:t>gráficos estadísticos</w:t>
            </w:r>
            <w:r w:rsidR="00EC10E4">
              <w:rPr>
                <w:rFonts w:eastAsia="Calibri" w:cs="Times New Roman"/>
              </w:rPr>
              <w:t xml:space="preserve"> </w:t>
            </w:r>
            <w:sdt>
              <w:sdtPr>
                <w:rPr>
                  <w:rFonts w:eastAsia="Calibri" w:cs="Times New Roman"/>
                </w:rPr>
                <w:id w:val="-879550299"/>
                <w:citation/>
              </w:sdtPr>
              <w:sdtContent>
                <w:r w:rsidR="00EC10E4">
                  <w:rPr>
                    <w:rFonts w:eastAsia="Calibri" w:cs="Times New Roman"/>
                  </w:rPr>
                  <w:fldChar w:fldCharType="begin"/>
                </w:r>
                <w:r w:rsidR="00EC10E4">
                  <w:rPr>
                    <w:rFonts w:eastAsia="Calibri" w:cs="Times New Roman"/>
                    <w:lang w:val="es-MX"/>
                  </w:rPr>
                  <w:instrText xml:space="preserve"> CITATION Per19 \l 2058 </w:instrText>
                </w:r>
                <w:r w:rsidR="00EC10E4">
                  <w:rPr>
                    <w:rFonts w:eastAsia="Calibri" w:cs="Times New Roman"/>
                  </w:rPr>
                  <w:fldChar w:fldCharType="separate"/>
                </w:r>
                <w:r w:rsidR="009C7FA6" w:rsidRPr="009C7FA6">
                  <w:rPr>
                    <w:rFonts w:eastAsia="Calibri" w:cs="Times New Roman"/>
                    <w:noProof/>
                    <w:lang w:val="es-MX"/>
                  </w:rPr>
                  <w:t>[28]</w:t>
                </w:r>
                <w:r w:rsidR="00EC10E4">
                  <w:rPr>
                    <w:rFonts w:eastAsia="Calibri" w:cs="Times New Roman"/>
                  </w:rPr>
                  <w:fldChar w:fldCharType="end"/>
                </w:r>
              </w:sdtContent>
            </w:sdt>
            <w:r>
              <w:rPr>
                <w:rFonts w:eastAsia="Calibri" w:cs="Times New Roman"/>
              </w:rPr>
              <w:t>.</w:t>
            </w:r>
          </w:p>
        </w:tc>
      </w:tr>
      <w:tr w:rsidR="00931495" w:rsidRPr="00317A53" w14:paraId="7EDDFBB1" w14:textId="77777777" w:rsidTr="00F96E57">
        <w:tc>
          <w:tcPr>
            <w:tcW w:w="3114" w:type="dxa"/>
            <w:vAlign w:val="center"/>
          </w:tcPr>
          <w:p w14:paraId="1DABA0BF" w14:textId="77777777" w:rsidR="00931495" w:rsidRPr="00084121" w:rsidRDefault="00931495" w:rsidP="00F96E57">
            <w:pPr>
              <w:jc w:val="center"/>
              <w:rPr>
                <w:rFonts w:eastAsia="Calibri" w:cs="Times New Roman"/>
                <w:b/>
                <w:i/>
              </w:rPr>
            </w:pPr>
            <w:r w:rsidRPr="00084121">
              <w:rPr>
                <w:rFonts w:eastAsia="Calibri" w:cs="Times New Roman"/>
                <w:b/>
                <w:i/>
              </w:rPr>
              <w:t>“@</w:t>
            </w:r>
            <w:proofErr w:type="spellStart"/>
            <w:r w:rsidRPr="00084121">
              <w:rPr>
                <w:rFonts w:eastAsia="Calibri" w:cs="Times New Roman"/>
                <w:b/>
                <w:i/>
              </w:rPr>
              <w:t>ionic-native</w:t>
            </w:r>
            <w:proofErr w:type="spellEnd"/>
            <w:r w:rsidRPr="00084121">
              <w:rPr>
                <w:rFonts w:eastAsia="Calibri" w:cs="Times New Roman"/>
                <w:b/>
                <w:i/>
              </w:rPr>
              <w:t>/</w:t>
            </w:r>
            <w:proofErr w:type="spellStart"/>
            <w:r w:rsidRPr="00084121">
              <w:rPr>
                <w:rFonts w:eastAsia="Calibri" w:cs="Times New Roman"/>
                <w:b/>
                <w:i/>
              </w:rPr>
              <w:t>google</w:t>
            </w:r>
            <w:proofErr w:type="spellEnd"/>
            <w:r w:rsidRPr="00084121">
              <w:rPr>
                <w:rFonts w:eastAsia="Calibri" w:cs="Times New Roman"/>
                <w:b/>
                <w:i/>
              </w:rPr>
              <w:t>-plus": "^5.24.0</w:t>
            </w:r>
          </w:p>
        </w:tc>
        <w:tc>
          <w:tcPr>
            <w:tcW w:w="5380" w:type="dxa"/>
            <w:vAlign w:val="center"/>
          </w:tcPr>
          <w:p w14:paraId="5C428465" w14:textId="58438BAA" w:rsidR="00931495" w:rsidRPr="008351B4" w:rsidRDefault="00931495" w:rsidP="00F96E57">
            <w:pPr>
              <w:jc w:val="left"/>
              <w:rPr>
                <w:rFonts w:cs="Arial"/>
                <w:lang w:eastAsia="pt-BR"/>
              </w:rPr>
            </w:pPr>
            <w:r w:rsidRPr="008351B4">
              <w:rPr>
                <w:rFonts w:cs="Arial"/>
                <w:lang w:eastAsia="pt-BR"/>
              </w:rPr>
              <w:t>Librerí</w:t>
            </w:r>
            <w:r>
              <w:rPr>
                <w:rFonts w:cs="Arial"/>
                <w:lang w:eastAsia="pt-BR"/>
              </w:rPr>
              <w:t xml:space="preserve">a para </w:t>
            </w:r>
            <w:r w:rsidR="00EC10E4">
              <w:rPr>
                <w:rFonts w:cs="Arial"/>
                <w:lang w:eastAsia="pt-BR"/>
              </w:rPr>
              <w:t>implementar la</w:t>
            </w:r>
            <w:r>
              <w:rPr>
                <w:rFonts w:eastAsia="Calibri" w:cs="Times New Roman"/>
              </w:rPr>
              <w:t xml:space="preserve"> autenticación </w:t>
            </w:r>
            <w:r w:rsidR="00EC10E4">
              <w:rPr>
                <w:rFonts w:eastAsia="Calibri" w:cs="Times New Roman"/>
              </w:rPr>
              <w:t>mediante las</w:t>
            </w:r>
            <w:r>
              <w:rPr>
                <w:rFonts w:eastAsia="Calibri" w:cs="Times New Roman"/>
              </w:rPr>
              <w:t xml:space="preserve"> redes sociales</w:t>
            </w:r>
            <w:r w:rsidR="00EC10E4">
              <w:rPr>
                <w:rFonts w:eastAsia="Calibri" w:cs="Times New Roman"/>
              </w:rPr>
              <w:t xml:space="preserve"> </w:t>
            </w:r>
            <w:sdt>
              <w:sdtPr>
                <w:rPr>
                  <w:rFonts w:eastAsia="Calibri" w:cs="Times New Roman"/>
                </w:rPr>
                <w:id w:val="-1409380098"/>
                <w:citation/>
              </w:sdtPr>
              <w:sdtContent>
                <w:r w:rsidR="00EC10E4">
                  <w:rPr>
                    <w:rFonts w:eastAsia="Calibri" w:cs="Times New Roman"/>
                  </w:rPr>
                  <w:fldChar w:fldCharType="begin"/>
                </w:r>
                <w:r w:rsidR="00EC10E4">
                  <w:rPr>
                    <w:rFonts w:eastAsia="Calibri" w:cs="Times New Roman"/>
                    <w:lang w:val="es-MX"/>
                  </w:rPr>
                  <w:instrText xml:space="preserve"> CITATION Tan19 \l 2058 </w:instrText>
                </w:r>
                <w:r w:rsidR="00EC10E4">
                  <w:rPr>
                    <w:rFonts w:eastAsia="Calibri" w:cs="Times New Roman"/>
                  </w:rPr>
                  <w:fldChar w:fldCharType="separate"/>
                </w:r>
                <w:r w:rsidR="009C7FA6" w:rsidRPr="009C7FA6">
                  <w:rPr>
                    <w:rFonts w:eastAsia="Calibri" w:cs="Times New Roman"/>
                    <w:noProof/>
                    <w:lang w:val="es-MX"/>
                  </w:rPr>
                  <w:t>[29]</w:t>
                </w:r>
                <w:r w:rsidR="00EC10E4">
                  <w:rPr>
                    <w:rFonts w:eastAsia="Calibri" w:cs="Times New Roman"/>
                  </w:rPr>
                  <w:fldChar w:fldCharType="end"/>
                </w:r>
              </w:sdtContent>
            </w:sdt>
            <w:r>
              <w:rPr>
                <w:rFonts w:eastAsia="Calibri" w:cs="Times New Roman"/>
              </w:rPr>
              <w:t>.</w:t>
            </w:r>
          </w:p>
        </w:tc>
      </w:tr>
    </w:tbl>
    <w:p w14:paraId="6B33227A" w14:textId="77777777" w:rsidR="00C82E7E" w:rsidRPr="00C82E7E" w:rsidRDefault="00C82E7E">
      <w:pPr>
        <w:spacing w:line="259" w:lineRule="auto"/>
        <w:jc w:val="left"/>
        <w:rPr>
          <w:rFonts w:eastAsiaTheme="majorEastAsia" w:cstheme="majorBidi"/>
          <w:b/>
          <w:caps/>
          <w:color w:val="AEAAAA" w:themeColor="background2" w:themeShade="BF"/>
          <w:sz w:val="28"/>
          <w:szCs w:val="32"/>
        </w:rPr>
      </w:pPr>
      <w:bookmarkStart w:id="594" w:name="_Toc55860288"/>
      <w:r w:rsidRPr="00C82E7E">
        <w:rPr>
          <w:color w:val="AEAAAA" w:themeColor="background2" w:themeShade="BF"/>
        </w:rPr>
        <w:br w:type="page"/>
      </w:r>
    </w:p>
    <w:p w14:paraId="7CD41F90" w14:textId="0509FCC7" w:rsidR="00E05EC6" w:rsidRDefault="00D70702" w:rsidP="006B2A82">
      <w:pPr>
        <w:pStyle w:val="Ttulo1"/>
      </w:pPr>
      <w:bookmarkStart w:id="595" w:name="_Toc58342064"/>
      <w:r>
        <w:lastRenderedPageBreak/>
        <w:t>Resultados y Discusión</w:t>
      </w:r>
      <w:bookmarkEnd w:id="594"/>
      <w:bookmarkEnd w:id="595"/>
    </w:p>
    <w:p w14:paraId="1E58BBEF" w14:textId="6DA118D9" w:rsidR="00084121" w:rsidRDefault="002B7935" w:rsidP="00084121">
      <w:pPr>
        <w:rPr>
          <w:rFonts w:cs="Arial"/>
          <w:color w:val="000000" w:themeColor="text1"/>
        </w:rPr>
      </w:pPr>
      <w:r>
        <w:rPr>
          <w:rFonts w:cs="Arial"/>
          <w:color w:val="000000" w:themeColor="text1"/>
        </w:rPr>
        <w:t>En este apartado</w:t>
      </w:r>
      <w:r w:rsidR="00B21815" w:rsidRPr="00B21815">
        <w:rPr>
          <w:rFonts w:cs="Arial"/>
          <w:color w:val="000000" w:themeColor="text1"/>
        </w:rPr>
        <w:t xml:space="preserve"> </w:t>
      </w:r>
      <w:r w:rsidR="00084121">
        <w:rPr>
          <w:rFonts w:cs="Arial"/>
          <w:color w:val="000000" w:themeColor="text1"/>
        </w:rPr>
        <w:t xml:space="preserve">se </w:t>
      </w:r>
      <w:r w:rsidR="00B21815" w:rsidRPr="00B21815">
        <w:rPr>
          <w:rFonts w:cs="Arial"/>
          <w:color w:val="000000" w:themeColor="text1"/>
        </w:rPr>
        <w:t xml:space="preserve">describe brevemente </w:t>
      </w:r>
      <w:r>
        <w:rPr>
          <w:rFonts w:cs="Arial"/>
          <w:color w:val="000000" w:themeColor="text1"/>
        </w:rPr>
        <w:t xml:space="preserve">como se ha implementado los </w:t>
      </w:r>
      <w:del w:id="596" w:author="Daniel Casagallo" w:date="2020-12-21T18:43:00Z">
        <w:r w:rsidDel="0096106E">
          <w:rPr>
            <w:rFonts w:cs="Arial"/>
            <w:color w:val="000000" w:themeColor="text1"/>
          </w:rPr>
          <w:delText>sistema</w:delText>
        </w:r>
      </w:del>
      <w:ins w:id="597" w:author="Daniel Casagallo" w:date="2020-12-21T18:43:00Z">
        <w:r w:rsidR="0096106E">
          <w:rPr>
            <w:rFonts w:cs="Arial"/>
            <w:color w:val="000000" w:themeColor="text1"/>
          </w:rPr>
          <w:t>Sistema</w:t>
        </w:r>
      </w:ins>
      <w:r>
        <w:rPr>
          <w:rFonts w:cs="Arial"/>
          <w:color w:val="000000" w:themeColor="text1"/>
        </w:rPr>
        <w:t xml:space="preserve">s </w:t>
      </w:r>
      <w:r w:rsidR="00574C1F" w:rsidRPr="00574C1F">
        <w:rPr>
          <w:rFonts w:cs="Arial"/>
          <w:color w:val="000000" w:themeColor="text1"/>
        </w:rPr>
        <w:t>propuestos,</w:t>
      </w:r>
      <w:r w:rsidRPr="00574C1F">
        <w:rPr>
          <w:rFonts w:cs="Arial"/>
          <w:color w:val="000000" w:themeColor="text1"/>
        </w:rPr>
        <w:t xml:space="preserve"> así mismo</w:t>
      </w:r>
      <w:r>
        <w:rPr>
          <w:rFonts w:cs="Arial"/>
          <w:color w:val="000000" w:themeColor="text1"/>
        </w:rPr>
        <w:t xml:space="preserve"> el resultado</w:t>
      </w:r>
      <w:r w:rsidR="00B21815" w:rsidRPr="00B21815">
        <w:rPr>
          <w:rFonts w:cs="Arial"/>
          <w:color w:val="000000" w:themeColor="text1"/>
        </w:rPr>
        <w:t xml:space="preserve"> obtenido </w:t>
      </w:r>
      <w:r>
        <w:rPr>
          <w:rFonts w:cs="Arial"/>
          <w:color w:val="000000" w:themeColor="text1"/>
        </w:rPr>
        <w:t>en</w:t>
      </w:r>
      <w:r w:rsidR="00B21815" w:rsidRPr="00B21815">
        <w:rPr>
          <w:rFonts w:cs="Arial"/>
          <w:color w:val="000000" w:themeColor="text1"/>
        </w:rPr>
        <w:t xml:space="preserve"> cada </w:t>
      </w:r>
      <w:r w:rsidR="00B21815" w:rsidRPr="00084121">
        <w:rPr>
          <w:rFonts w:cs="Arial"/>
          <w:i/>
          <w:color w:val="000000" w:themeColor="text1"/>
        </w:rPr>
        <w:t>Sprint</w:t>
      </w:r>
      <w:r w:rsidR="00084121">
        <w:rPr>
          <w:rFonts w:cs="Arial"/>
          <w:color w:val="000000" w:themeColor="text1"/>
        </w:rPr>
        <w:t xml:space="preserve"> </w:t>
      </w:r>
      <w:r>
        <w:rPr>
          <w:rFonts w:cs="Arial"/>
          <w:color w:val="000000" w:themeColor="text1"/>
        </w:rPr>
        <w:t>al momento de</w:t>
      </w:r>
      <w:r w:rsidR="00084121">
        <w:rPr>
          <w:rFonts w:cs="Arial"/>
          <w:color w:val="000000" w:themeColor="text1"/>
        </w:rPr>
        <w:t xml:space="preserve"> desarroll</w:t>
      </w:r>
      <w:r w:rsidR="00574C1F">
        <w:rPr>
          <w:rFonts w:cs="Arial"/>
          <w:color w:val="000000" w:themeColor="text1"/>
        </w:rPr>
        <w:t>ar</w:t>
      </w:r>
      <w:r w:rsidR="00084121">
        <w:rPr>
          <w:rFonts w:cs="Arial"/>
          <w:color w:val="000000" w:themeColor="text1"/>
        </w:rPr>
        <w:t>, pr</w:t>
      </w:r>
      <w:r w:rsidR="00574C1F">
        <w:rPr>
          <w:rFonts w:cs="Arial"/>
          <w:color w:val="000000" w:themeColor="text1"/>
        </w:rPr>
        <w:t>obar</w:t>
      </w:r>
      <w:r w:rsidR="00084121">
        <w:rPr>
          <w:rFonts w:cs="Arial"/>
          <w:color w:val="000000" w:themeColor="text1"/>
        </w:rPr>
        <w:t xml:space="preserve"> y despleg</w:t>
      </w:r>
      <w:r w:rsidR="00574C1F">
        <w:rPr>
          <w:rFonts w:cs="Arial"/>
          <w:color w:val="000000" w:themeColor="text1"/>
        </w:rPr>
        <w:t>ar</w:t>
      </w:r>
      <w:r w:rsidR="00084121">
        <w:rPr>
          <w:rFonts w:cs="Arial"/>
          <w:color w:val="000000" w:themeColor="text1"/>
        </w:rPr>
        <w:t xml:space="preserve"> a producción</w:t>
      </w:r>
      <w:r w:rsidR="00574C1F">
        <w:rPr>
          <w:rFonts w:cs="Arial"/>
          <w:color w:val="000000" w:themeColor="text1"/>
        </w:rPr>
        <w:t xml:space="preserve"> </w:t>
      </w:r>
      <w:r w:rsidR="00084121">
        <w:rPr>
          <w:rFonts w:cs="Arial"/>
          <w:color w:val="000000" w:themeColor="text1"/>
        </w:rPr>
        <w:t xml:space="preserve">los </w:t>
      </w:r>
      <w:del w:id="598" w:author="Daniel Casagallo" w:date="2020-12-21T18:43:00Z">
        <w:r w:rsidR="00084121" w:rsidDel="0096106E">
          <w:rPr>
            <w:rFonts w:cs="Arial"/>
            <w:color w:val="000000" w:themeColor="text1"/>
          </w:rPr>
          <w:delText>sistema</w:delText>
        </w:r>
      </w:del>
      <w:ins w:id="599" w:author="Daniel Casagallo" w:date="2020-12-21T18:43:00Z">
        <w:r w:rsidR="0096106E">
          <w:rPr>
            <w:rFonts w:cs="Arial"/>
            <w:color w:val="000000" w:themeColor="text1"/>
          </w:rPr>
          <w:t>Sistema</w:t>
        </w:r>
      </w:ins>
      <w:r w:rsidR="00084121">
        <w:rPr>
          <w:rFonts w:cs="Arial"/>
          <w:color w:val="000000" w:themeColor="text1"/>
        </w:rPr>
        <w:t xml:space="preserve">s propuestos. </w:t>
      </w:r>
    </w:p>
    <w:p w14:paraId="243AB84B" w14:textId="77777777" w:rsidR="001422C9" w:rsidRPr="00662E83" w:rsidRDefault="001422C9" w:rsidP="001422C9">
      <w:pPr>
        <w:pStyle w:val="Ttulo2"/>
        <w:spacing w:after="0" w:line="259" w:lineRule="auto"/>
        <w:ind w:left="720" w:hanging="720"/>
      </w:pPr>
      <w:bookmarkStart w:id="600" w:name="_Toc44005529"/>
      <w:bookmarkStart w:id="601" w:name="_Toc55490667"/>
      <w:bookmarkStart w:id="602" w:name="_Toc58342065"/>
      <w:r w:rsidRPr="00662E83">
        <w:t>Sprint 0</w:t>
      </w:r>
      <w:bookmarkEnd w:id="600"/>
      <w:r w:rsidRPr="00662E83">
        <w:t>. Configuración del ambiente de desarrollo</w:t>
      </w:r>
      <w:bookmarkEnd w:id="601"/>
      <w:bookmarkEnd w:id="602"/>
      <w:r w:rsidRPr="00662E83">
        <w:t xml:space="preserve"> </w:t>
      </w:r>
    </w:p>
    <w:p w14:paraId="5EF2F6C4" w14:textId="58433BFC" w:rsidR="00084121" w:rsidRDefault="00084121" w:rsidP="001422C9">
      <w:pPr>
        <w:rPr>
          <w:rFonts w:eastAsiaTheme="majorEastAsia" w:cs="Arial"/>
          <w:lang w:eastAsia="pt-BR"/>
        </w:rPr>
      </w:pPr>
      <w:r>
        <w:rPr>
          <w:rFonts w:eastAsiaTheme="majorEastAsia" w:cs="Arial"/>
          <w:lang w:eastAsia="pt-BR"/>
        </w:rPr>
        <w:br/>
      </w:r>
      <w:r w:rsidR="005E75D8">
        <w:rPr>
          <w:rFonts w:eastAsiaTheme="majorEastAsia" w:cs="Arial"/>
          <w:lang w:eastAsia="pt-BR"/>
        </w:rPr>
        <w:t>En base a lo</w:t>
      </w:r>
      <w:r w:rsidR="00FE6B35">
        <w:rPr>
          <w:rFonts w:eastAsiaTheme="majorEastAsia" w:cs="Arial"/>
          <w:lang w:eastAsia="pt-BR"/>
        </w:rPr>
        <w:t xml:space="preserve"> planificado en el </w:t>
      </w:r>
      <w:r w:rsidR="00365DD0" w:rsidRPr="00365DD0">
        <w:rPr>
          <w:rFonts w:eastAsiaTheme="majorEastAsia" w:cs="Arial"/>
          <w:i/>
          <w:iCs/>
          <w:lang w:eastAsia="pt-BR"/>
        </w:rPr>
        <w:t>Sprint Backlog</w:t>
      </w:r>
      <w:r w:rsidR="00FE6B35">
        <w:rPr>
          <w:rFonts w:eastAsiaTheme="majorEastAsia" w:cs="Arial"/>
          <w:lang w:eastAsia="pt-BR"/>
        </w:rPr>
        <w:t xml:space="preserve"> </w:t>
      </w:r>
      <w:r w:rsidR="005E75D8" w:rsidRPr="005E75D8">
        <w:rPr>
          <w:rFonts w:eastAsiaTheme="majorEastAsia" w:cs="Arial"/>
          <w:lang w:eastAsia="pt-BR"/>
        </w:rPr>
        <w:t>detallado</w:t>
      </w:r>
      <w:r w:rsidR="005E75D8">
        <w:rPr>
          <w:rFonts w:eastAsiaTheme="majorEastAsia" w:cs="Arial"/>
          <w:lang w:eastAsia="pt-BR"/>
        </w:rPr>
        <w:t xml:space="preserve"> dentro d</w:t>
      </w:r>
      <w:r w:rsidR="00365DD0" w:rsidRPr="005E75D8">
        <w:rPr>
          <w:rFonts w:eastAsiaTheme="majorEastAsia" w:cs="Arial"/>
          <w:lang w:eastAsia="pt-BR"/>
        </w:rPr>
        <w:t>el</w:t>
      </w:r>
      <w:r w:rsidR="00365DD0" w:rsidRPr="00365DD0">
        <w:rPr>
          <w:rFonts w:eastAsiaTheme="majorEastAsia" w:cs="Arial"/>
          <w:lang w:eastAsia="pt-BR"/>
        </w:rPr>
        <w:t xml:space="preserve"> </w:t>
      </w:r>
      <w:r w:rsidR="00365DD0">
        <w:rPr>
          <w:rFonts w:eastAsiaTheme="majorEastAsia" w:cs="Arial"/>
          <w:lang w:eastAsia="pt-BR"/>
        </w:rPr>
        <w:t>M</w:t>
      </w:r>
      <w:r w:rsidR="00365DD0" w:rsidRPr="00365DD0">
        <w:rPr>
          <w:rFonts w:eastAsiaTheme="majorEastAsia" w:cs="Arial"/>
          <w:lang w:eastAsia="pt-BR"/>
        </w:rPr>
        <w:t xml:space="preserve">anual </w:t>
      </w:r>
      <w:r w:rsidR="00365DD0">
        <w:rPr>
          <w:rFonts w:eastAsiaTheme="majorEastAsia" w:cs="Arial"/>
          <w:lang w:eastAsia="pt-BR"/>
        </w:rPr>
        <w:t>T</w:t>
      </w:r>
      <w:r w:rsidR="00365DD0" w:rsidRPr="00365DD0">
        <w:rPr>
          <w:rFonts w:eastAsiaTheme="majorEastAsia" w:cs="Arial"/>
          <w:lang w:eastAsia="pt-BR"/>
        </w:rPr>
        <w:t>écnico</w:t>
      </w:r>
      <w:r w:rsidR="00365DD0">
        <w:rPr>
          <w:rFonts w:eastAsiaTheme="majorEastAsia" w:cs="Arial"/>
          <w:lang w:eastAsia="pt-BR"/>
        </w:rPr>
        <w:t xml:space="preserve"> </w:t>
      </w:r>
      <w:r w:rsidR="00365DD0" w:rsidRPr="00E5445C">
        <w:rPr>
          <w:rFonts w:eastAsiaTheme="majorEastAsia" w:cs="Arial"/>
          <w:lang w:eastAsia="pt-BR"/>
        </w:rPr>
        <w:t>(</w:t>
      </w:r>
      <w:r w:rsidR="00E5445C" w:rsidRPr="00E5445C">
        <w:rPr>
          <w:rFonts w:eastAsiaTheme="majorEastAsia" w:cs="Arial"/>
          <w:lang w:eastAsia="pt-BR"/>
        </w:rPr>
        <w:t>pág. 28 - 40</w:t>
      </w:r>
      <w:r w:rsidR="00365DD0" w:rsidRPr="00E5445C">
        <w:rPr>
          <w:rFonts w:eastAsiaTheme="majorEastAsia" w:cs="Arial"/>
          <w:lang w:eastAsia="pt-BR"/>
        </w:rPr>
        <w:t xml:space="preserve">). </w:t>
      </w:r>
      <w:r w:rsidRPr="00E5445C">
        <w:rPr>
          <w:rFonts w:eastAsiaTheme="majorEastAsia" w:cs="Arial"/>
          <w:lang w:eastAsia="pt-BR"/>
        </w:rPr>
        <w:t>Este</w:t>
      </w:r>
      <w:r>
        <w:rPr>
          <w:rFonts w:eastAsiaTheme="majorEastAsia" w:cs="Arial"/>
          <w:lang w:eastAsia="pt-BR"/>
        </w:rPr>
        <w:t xml:space="preserve"> </w:t>
      </w:r>
      <w:r w:rsidR="00365DD0" w:rsidRPr="00365DD0">
        <w:rPr>
          <w:rFonts w:eastAsiaTheme="majorEastAsia" w:cs="Arial"/>
          <w:i/>
          <w:iCs/>
          <w:lang w:eastAsia="pt-BR"/>
        </w:rPr>
        <w:t>Sprint</w:t>
      </w:r>
      <w:r w:rsidR="00365DD0" w:rsidRPr="00365DD0">
        <w:rPr>
          <w:rFonts w:eastAsiaTheme="majorEastAsia" w:cs="Arial"/>
          <w:lang w:eastAsia="pt-BR"/>
        </w:rPr>
        <w:t xml:space="preserve"> </w:t>
      </w:r>
      <w:r>
        <w:rPr>
          <w:rFonts w:eastAsiaTheme="majorEastAsia" w:cs="Arial"/>
          <w:lang w:eastAsia="pt-BR"/>
        </w:rPr>
        <w:t>corresponde a</w:t>
      </w:r>
      <w:r w:rsidR="00365DD0" w:rsidRPr="00365DD0">
        <w:rPr>
          <w:rFonts w:eastAsiaTheme="majorEastAsia" w:cs="Arial"/>
          <w:lang w:eastAsia="pt-BR"/>
        </w:rPr>
        <w:t xml:space="preserve"> la configuración del entorno de desarrollo </w:t>
      </w:r>
      <w:r>
        <w:rPr>
          <w:rFonts w:eastAsiaTheme="majorEastAsia" w:cs="Arial"/>
          <w:lang w:eastAsia="pt-BR"/>
        </w:rPr>
        <w:t xml:space="preserve">previo al desarrollo de las funcionalidades de </w:t>
      </w:r>
      <w:r w:rsidR="005E75D8">
        <w:rPr>
          <w:rFonts w:eastAsiaTheme="majorEastAsia" w:cs="Arial"/>
          <w:lang w:eastAsia="pt-BR"/>
        </w:rPr>
        <w:t xml:space="preserve">los </w:t>
      </w:r>
      <w:del w:id="603" w:author="Daniel Casagallo" w:date="2020-12-21T18:43:00Z">
        <w:r w:rsidR="005E75D8" w:rsidDel="0096106E">
          <w:rPr>
            <w:rFonts w:cs="Arial"/>
            <w:color w:val="000000" w:themeColor="text1"/>
          </w:rPr>
          <w:delText>sistema</w:delText>
        </w:r>
      </w:del>
      <w:ins w:id="604" w:author="Daniel Casagallo" w:date="2020-12-21T18:43:00Z">
        <w:r w:rsidR="0096106E">
          <w:rPr>
            <w:rFonts w:cs="Arial"/>
            <w:color w:val="000000" w:themeColor="text1"/>
          </w:rPr>
          <w:t>Sistema</w:t>
        </w:r>
      </w:ins>
      <w:r w:rsidR="005E75D8">
        <w:rPr>
          <w:rFonts w:cs="Arial"/>
          <w:color w:val="000000" w:themeColor="text1"/>
        </w:rPr>
        <w:t>s propuestos</w:t>
      </w:r>
      <w:r>
        <w:rPr>
          <w:rFonts w:eastAsiaTheme="majorEastAsia" w:cs="Arial"/>
          <w:lang w:eastAsia="pt-BR"/>
        </w:rPr>
        <w:t>.</w:t>
      </w:r>
    </w:p>
    <w:p w14:paraId="21B8DA89" w14:textId="1C353388" w:rsidR="00B8648C" w:rsidRDefault="005E75D8" w:rsidP="001422C9">
      <w:pPr>
        <w:rPr>
          <w:rFonts w:eastAsiaTheme="majorEastAsia" w:cs="Arial"/>
          <w:lang w:eastAsia="pt-BR"/>
        </w:rPr>
      </w:pPr>
      <w:r>
        <w:rPr>
          <w:rFonts w:eastAsiaTheme="majorEastAsia" w:cs="Arial"/>
          <w:lang w:eastAsia="pt-BR"/>
        </w:rPr>
        <w:t>En el siguiente apartado,</w:t>
      </w:r>
      <w:r w:rsidR="00B8648C">
        <w:rPr>
          <w:rFonts w:eastAsiaTheme="majorEastAsia" w:cs="Arial"/>
          <w:lang w:eastAsia="pt-BR"/>
        </w:rPr>
        <w:t xml:space="preserve"> </w:t>
      </w:r>
      <w:r w:rsidR="00553212">
        <w:rPr>
          <w:rFonts w:eastAsiaTheme="majorEastAsia" w:cs="Arial"/>
          <w:lang w:eastAsia="pt-BR"/>
        </w:rPr>
        <w:t>se</w:t>
      </w:r>
      <w:r w:rsidR="007B3525">
        <w:rPr>
          <w:rFonts w:eastAsiaTheme="majorEastAsia" w:cs="Arial"/>
          <w:lang w:eastAsia="pt-BR"/>
        </w:rPr>
        <w:t xml:space="preserve"> listan </w:t>
      </w:r>
      <w:r>
        <w:rPr>
          <w:rFonts w:eastAsiaTheme="majorEastAsia" w:cs="Arial"/>
          <w:lang w:eastAsia="pt-BR"/>
        </w:rPr>
        <w:t>aquellas</w:t>
      </w:r>
      <w:r w:rsidR="007B3525">
        <w:rPr>
          <w:rFonts w:eastAsiaTheme="majorEastAsia" w:cs="Arial"/>
          <w:lang w:eastAsia="pt-BR"/>
        </w:rPr>
        <w:t xml:space="preserve"> </w:t>
      </w:r>
      <w:r>
        <w:rPr>
          <w:rFonts w:eastAsiaTheme="majorEastAsia" w:cs="Arial"/>
          <w:lang w:eastAsia="pt-BR"/>
        </w:rPr>
        <w:t>actividades</w:t>
      </w:r>
      <w:r w:rsidR="007B3525">
        <w:rPr>
          <w:rFonts w:eastAsiaTheme="majorEastAsia" w:cs="Arial"/>
          <w:lang w:eastAsia="pt-BR"/>
        </w:rPr>
        <w:t xml:space="preserve"> </w:t>
      </w:r>
      <w:r w:rsidR="00B8648C">
        <w:rPr>
          <w:rFonts w:eastAsiaTheme="majorEastAsia" w:cs="Arial"/>
          <w:lang w:eastAsia="pt-BR"/>
        </w:rPr>
        <w:t xml:space="preserve">correspondientes al </w:t>
      </w:r>
      <w:r w:rsidR="00B8648C" w:rsidRPr="00B8648C">
        <w:rPr>
          <w:rFonts w:eastAsiaTheme="majorEastAsia" w:cs="Arial"/>
          <w:i/>
          <w:iCs/>
          <w:lang w:eastAsia="pt-BR"/>
        </w:rPr>
        <w:t>Sprint</w:t>
      </w:r>
      <w:r w:rsidR="00B8648C">
        <w:rPr>
          <w:rFonts w:eastAsiaTheme="majorEastAsia" w:cs="Arial"/>
          <w:lang w:eastAsia="pt-BR"/>
        </w:rPr>
        <w:t xml:space="preserve"> 0:</w:t>
      </w:r>
    </w:p>
    <w:p w14:paraId="4F70B7D1" w14:textId="1792C43B" w:rsidR="00B8648C" w:rsidRDefault="00B8648C" w:rsidP="00B8648C">
      <w:pPr>
        <w:pStyle w:val="Prrafodelista"/>
        <w:numPr>
          <w:ilvl w:val="0"/>
          <w:numId w:val="14"/>
        </w:numPr>
        <w:rPr>
          <w:rFonts w:cs="Arial"/>
          <w:lang w:eastAsia="pt-BR"/>
        </w:rPr>
      </w:pPr>
      <w:r>
        <w:rPr>
          <w:rFonts w:cs="Arial"/>
          <w:lang w:eastAsia="pt-BR"/>
        </w:rPr>
        <w:t>Creación y d</w:t>
      </w:r>
      <w:r w:rsidR="007B3525">
        <w:rPr>
          <w:rFonts w:cs="Arial"/>
          <w:lang w:eastAsia="pt-BR"/>
        </w:rPr>
        <w:t xml:space="preserve">iseño de la Base de Datos en </w:t>
      </w:r>
      <w:r w:rsidRPr="00D65980">
        <w:rPr>
          <w:rFonts w:cs="Arial"/>
          <w:i/>
          <w:iCs/>
          <w:lang w:eastAsia="pt-BR"/>
        </w:rPr>
        <w:t>Firebase</w:t>
      </w:r>
      <w:r w:rsidR="00FE6B35">
        <w:rPr>
          <w:rFonts w:cs="Arial"/>
          <w:lang w:eastAsia="pt-BR"/>
        </w:rPr>
        <w:t>.</w:t>
      </w:r>
    </w:p>
    <w:p w14:paraId="32489AB4" w14:textId="60FA0836" w:rsidR="00B8648C" w:rsidRDefault="00B8648C" w:rsidP="00B8648C">
      <w:pPr>
        <w:pStyle w:val="Prrafodelista"/>
        <w:numPr>
          <w:ilvl w:val="0"/>
          <w:numId w:val="14"/>
        </w:numPr>
        <w:rPr>
          <w:rFonts w:cs="Arial"/>
          <w:lang w:eastAsia="pt-BR"/>
        </w:rPr>
      </w:pPr>
      <w:r>
        <w:rPr>
          <w:rFonts w:cs="Arial"/>
          <w:lang w:eastAsia="pt-BR"/>
        </w:rPr>
        <w:t>Estructura del proyecto</w:t>
      </w:r>
      <w:r w:rsidR="00FE6B35">
        <w:rPr>
          <w:rFonts w:cs="Arial"/>
          <w:lang w:eastAsia="pt-BR"/>
        </w:rPr>
        <w:t>.</w:t>
      </w:r>
    </w:p>
    <w:p w14:paraId="2663B3B3" w14:textId="06FE6B1F" w:rsidR="00B8648C" w:rsidRDefault="00FE6B35" w:rsidP="00B8648C">
      <w:pPr>
        <w:pStyle w:val="Prrafodelista"/>
        <w:numPr>
          <w:ilvl w:val="0"/>
          <w:numId w:val="14"/>
        </w:numPr>
        <w:rPr>
          <w:rFonts w:cs="Arial"/>
          <w:lang w:eastAsia="pt-BR"/>
        </w:rPr>
      </w:pPr>
      <w:r>
        <w:rPr>
          <w:rFonts w:cs="Arial"/>
          <w:lang w:eastAsia="pt-BR"/>
        </w:rPr>
        <w:t>Definición de usuarios.</w:t>
      </w:r>
    </w:p>
    <w:p w14:paraId="59F1985E" w14:textId="5DCC3A3E" w:rsidR="00B8648C" w:rsidRDefault="00B8648C" w:rsidP="00B8648C">
      <w:pPr>
        <w:pStyle w:val="Prrafodelista"/>
        <w:numPr>
          <w:ilvl w:val="0"/>
          <w:numId w:val="14"/>
        </w:numPr>
        <w:rPr>
          <w:rFonts w:cs="Arial"/>
          <w:lang w:eastAsia="pt-BR"/>
        </w:rPr>
      </w:pPr>
      <w:r>
        <w:rPr>
          <w:rFonts w:cs="Arial"/>
          <w:lang w:eastAsia="pt-BR"/>
        </w:rPr>
        <w:t xml:space="preserve">Definición de requerimientos para el </w:t>
      </w:r>
      <w:del w:id="605" w:author="Daniel Casagallo" w:date="2020-12-21T18:43:00Z">
        <w:r w:rsidR="005C2136" w:rsidDel="0096106E">
          <w:rPr>
            <w:rFonts w:cs="Arial"/>
            <w:lang w:eastAsia="pt-BR"/>
          </w:rPr>
          <w:delText>Sistema</w:delText>
        </w:r>
      </w:del>
      <w:ins w:id="606" w:author="Daniel Casagallo" w:date="2020-12-21T18:43:00Z">
        <w:r w:rsidR="0096106E">
          <w:rPr>
            <w:rFonts w:cs="Arial"/>
            <w:lang w:eastAsia="pt-BR"/>
          </w:rPr>
          <w:t>Sistema</w:t>
        </w:r>
      </w:ins>
      <w:r>
        <w:rPr>
          <w:rFonts w:cs="Arial"/>
          <w:lang w:eastAsia="pt-BR"/>
        </w:rPr>
        <w:t xml:space="preserve"> </w:t>
      </w:r>
      <w:del w:id="607" w:author="Daniel Casagallo" w:date="2020-12-21T18:44:00Z">
        <w:r w:rsidR="005C2136" w:rsidDel="0096106E">
          <w:rPr>
            <w:rFonts w:cs="Arial"/>
            <w:lang w:eastAsia="pt-BR"/>
          </w:rPr>
          <w:delText>Web</w:delText>
        </w:r>
      </w:del>
      <w:ins w:id="608" w:author="Daniel Casagallo" w:date="2020-12-21T18:44:00Z">
        <w:r w:rsidR="0096106E">
          <w:rPr>
            <w:rFonts w:cs="Arial"/>
            <w:lang w:eastAsia="pt-BR"/>
          </w:rPr>
          <w:t>Web</w:t>
        </w:r>
      </w:ins>
      <w:r>
        <w:rPr>
          <w:rFonts w:cs="Arial"/>
          <w:lang w:eastAsia="pt-BR"/>
        </w:rPr>
        <w:t xml:space="preserve"> y </w:t>
      </w:r>
      <w:del w:id="609" w:author="Daniel Casagallo" w:date="2020-12-21T18:44:00Z">
        <w:r w:rsidR="005C2136" w:rsidDel="0096106E">
          <w:rPr>
            <w:rFonts w:cs="Arial"/>
            <w:lang w:eastAsia="pt-BR"/>
          </w:rPr>
          <w:delText>Aplicación</w:delText>
        </w:r>
      </w:del>
      <w:ins w:id="610" w:author="Daniel Casagallo" w:date="2020-12-21T18:44:00Z">
        <w:r w:rsidR="0096106E">
          <w:rPr>
            <w:rFonts w:cs="Arial"/>
            <w:lang w:eastAsia="pt-BR"/>
          </w:rPr>
          <w:t>Aplicación</w:t>
        </w:r>
      </w:ins>
      <w:r>
        <w:rPr>
          <w:rFonts w:cs="Arial"/>
          <w:lang w:eastAsia="pt-BR"/>
        </w:rPr>
        <w:t xml:space="preserve"> </w:t>
      </w:r>
      <w:del w:id="611" w:author="Daniel Casagallo" w:date="2020-12-21T18:45:00Z">
        <w:r w:rsidR="005C2136" w:rsidDel="0096106E">
          <w:rPr>
            <w:rFonts w:cs="Arial"/>
            <w:lang w:eastAsia="pt-BR"/>
          </w:rPr>
          <w:delText>Móvil</w:delText>
        </w:r>
      </w:del>
      <w:ins w:id="612" w:author="Daniel Casagallo" w:date="2020-12-21T18:45:00Z">
        <w:r w:rsidR="0096106E">
          <w:rPr>
            <w:rFonts w:cs="Arial"/>
            <w:lang w:eastAsia="pt-BR"/>
          </w:rPr>
          <w:t>Móvil</w:t>
        </w:r>
      </w:ins>
      <w:r w:rsidR="00FE6B35">
        <w:rPr>
          <w:rFonts w:cs="Arial"/>
          <w:lang w:eastAsia="pt-BR"/>
        </w:rPr>
        <w:t>.</w:t>
      </w:r>
    </w:p>
    <w:p w14:paraId="33EE0EF3" w14:textId="77777777" w:rsidR="00B8648C" w:rsidRPr="0013720D" w:rsidRDefault="00B8648C" w:rsidP="00B8648C">
      <w:pPr>
        <w:pStyle w:val="Ttulo3"/>
      </w:pPr>
      <w:bookmarkStart w:id="613" w:name="_Toc58342066"/>
      <w:r w:rsidRPr="003A314B">
        <w:t xml:space="preserve">Diseño de la </w:t>
      </w:r>
      <w:r>
        <w:t>Base de Datos</w:t>
      </w:r>
      <w:r w:rsidRPr="003A314B">
        <w:t xml:space="preserve"> en </w:t>
      </w:r>
      <w:r w:rsidRPr="00010E93">
        <w:rPr>
          <w:i/>
        </w:rPr>
        <w:t>Firebase</w:t>
      </w:r>
      <w:bookmarkEnd w:id="613"/>
    </w:p>
    <w:p w14:paraId="54127D43" w14:textId="7ED3836A" w:rsidR="00B8648C" w:rsidRDefault="0098196D" w:rsidP="00B8648C">
      <w:r>
        <w:t>El</w:t>
      </w:r>
      <w:r w:rsidRPr="0098196D">
        <w:t xml:space="preserve"> diseño </w:t>
      </w:r>
      <w:r>
        <w:t xml:space="preserve">y </w:t>
      </w:r>
      <w:r w:rsidR="00F64B31">
        <w:t>desarrollo</w:t>
      </w:r>
      <w:r>
        <w:t xml:space="preserve"> </w:t>
      </w:r>
      <w:r w:rsidRPr="0098196D">
        <w:t xml:space="preserve">de la </w:t>
      </w:r>
      <w:r w:rsidR="007B3525" w:rsidRPr="0098196D">
        <w:t xml:space="preserve">Base </w:t>
      </w:r>
      <w:r w:rsidRPr="0098196D">
        <w:t xml:space="preserve">de </w:t>
      </w:r>
      <w:r w:rsidR="007B3525" w:rsidRPr="0098196D">
        <w:t xml:space="preserve">Datos </w:t>
      </w:r>
      <w:r w:rsidR="00F64B31">
        <w:t xml:space="preserve">para los </w:t>
      </w:r>
      <w:del w:id="614" w:author="Daniel Casagallo" w:date="2020-12-21T18:43:00Z">
        <w:r w:rsidR="00F64B31" w:rsidDel="0096106E">
          <w:delText>sistema</w:delText>
        </w:r>
      </w:del>
      <w:ins w:id="615" w:author="Daniel Casagallo" w:date="2020-12-21T18:43:00Z">
        <w:r w:rsidR="0096106E">
          <w:t>Sistema</w:t>
        </w:r>
      </w:ins>
      <w:r w:rsidR="00F64B31">
        <w:t>s propuestos</w:t>
      </w:r>
      <w:r w:rsidR="007B3525">
        <w:t xml:space="preserve">, esta implementado en </w:t>
      </w:r>
      <w:r w:rsidRPr="007B3525">
        <w:rPr>
          <w:i/>
        </w:rPr>
        <w:t xml:space="preserve">Cloud </w:t>
      </w:r>
      <w:r w:rsidR="00361341" w:rsidRPr="007B3525">
        <w:rPr>
          <w:i/>
        </w:rPr>
        <w:t>Firestore</w:t>
      </w:r>
      <w:r w:rsidR="007B3525">
        <w:t xml:space="preserve">, un servicio de </w:t>
      </w:r>
      <w:r w:rsidRPr="0098196D">
        <w:t xml:space="preserve">la plataforma </w:t>
      </w:r>
      <w:r w:rsidRPr="006165CE">
        <w:rPr>
          <w:i/>
        </w:rPr>
        <w:t>Firebase</w:t>
      </w:r>
      <w:r w:rsidRPr="0098196D">
        <w:t xml:space="preserve">, que almacena toda la información relacionada </w:t>
      </w:r>
      <w:r w:rsidR="007B3525">
        <w:t>a</w:t>
      </w:r>
      <w:r w:rsidRPr="0098196D">
        <w:t xml:space="preserve"> </w:t>
      </w:r>
      <w:r w:rsidR="007B3525">
        <w:t>perfiles, usuarios, noticias, eventos, emergencias, entre otros</w:t>
      </w:r>
      <w:r w:rsidR="007B3525" w:rsidRPr="005370E6">
        <w:t>.</w:t>
      </w:r>
      <w:r w:rsidR="006165CE">
        <w:t xml:space="preserve"> </w:t>
      </w:r>
      <w:del w:id="616" w:author="Docente" w:date="2020-12-15T04:02:00Z">
        <w:r w:rsidR="006165CE" w:rsidDel="008A5314">
          <w:delText xml:space="preserve">Es por ello </w:delText>
        </w:r>
        <w:r w:rsidR="00F64B31" w:rsidDel="008A5314">
          <w:delText>por lo que</w:delText>
        </w:r>
      </w:del>
      <w:ins w:id="617" w:author="Docente" w:date="2020-12-15T04:02:00Z">
        <w:r w:rsidR="008A5314">
          <w:t>La</w:t>
        </w:r>
      </w:ins>
      <w:r w:rsidR="006165CE">
        <w:t xml:space="preserve"> </w:t>
      </w:r>
      <w:r w:rsidRPr="005370E6">
        <w:fldChar w:fldCharType="begin"/>
      </w:r>
      <w:r w:rsidRPr="005370E6">
        <w:instrText xml:space="preserve"> REF _Ref57337138 \h  \* MERGEFORMAT </w:instrText>
      </w:r>
      <w:r w:rsidRPr="005370E6">
        <w:fldChar w:fldCharType="separate"/>
      </w:r>
      <w:r w:rsidR="009C7FA6" w:rsidRPr="006D1D22">
        <w:rPr>
          <w:b/>
          <w:bCs/>
        </w:rPr>
        <w:t>Fig</w:t>
      </w:r>
      <w:r w:rsidR="009C7FA6" w:rsidRPr="006D1D22">
        <w:rPr>
          <w:b/>
          <w:bCs/>
          <w:noProof/>
        </w:rPr>
        <w:t>.</w:t>
      </w:r>
      <w:r w:rsidR="009C7FA6" w:rsidRPr="006D1D22">
        <w:rPr>
          <w:b/>
          <w:bCs/>
          <w:iCs/>
          <w:noProof/>
        </w:rPr>
        <w:t xml:space="preserve">  5</w:t>
      </w:r>
      <w:r w:rsidRPr="005370E6">
        <w:fldChar w:fldCharType="end"/>
      </w:r>
      <w:r w:rsidRPr="005370E6">
        <w:t xml:space="preserve"> </w:t>
      </w:r>
      <w:r w:rsidR="006165CE">
        <w:t xml:space="preserve">ilustra </w:t>
      </w:r>
      <w:r w:rsidRPr="005370E6">
        <w:t xml:space="preserve">un total de </w:t>
      </w:r>
      <w:r w:rsidR="007B3525" w:rsidRPr="005370E6">
        <w:t>4</w:t>
      </w:r>
      <w:r w:rsidRPr="005370E6">
        <w:t xml:space="preserve"> colecciones </w:t>
      </w:r>
      <w:r w:rsidR="00F63311" w:rsidRPr="005370E6">
        <w:t xml:space="preserve">que se han utilizado </w:t>
      </w:r>
      <w:r w:rsidR="00F64B31">
        <w:t>para estructurar y diseñar</w:t>
      </w:r>
      <w:r w:rsidR="00F63311" w:rsidRPr="005370E6">
        <w:t xml:space="preserve"> </w:t>
      </w:r>
      <w:r w:rsidRPr="005370E6">
        <w:t xml:space="preserve">la base de datos NoSQL </w:t>
      </w:r>
      <w:r w:rsidR="00F63311" w:rsidRPr="005370E6">
        <w:t>d</w:t>
      </w:r>
      <w:r w:rsidRPr="005370E6">
        <w:t>el proyecto integrador.</w:t>
      </w:r>
      <w:r w:rsidR="007B3525" w:rsidRPr="005370E6">
        <w:t xml:space="preserve"> </w:t>
      </w:r>
      <w:r w:rsidR="007B3525" w:rsidRPr="005370E6">
        <w:rPr>
          <w:rStyle w:val="normaltextrun"/>
          <w:rFonts w:cs="Arial"/>
          <w:color w:val="000000"/>
          <w:shd w:val="clear" w:color="auto" w:fill="FFFFFF"/>
        </w:rPr>
        <w:t xml:space="preserve">Mientras que </w:t>
      </w:r>
      <w:r w:rsidR="00F64B31">
        <w:rPr>
          <w:rStyle w:val="normaltextrun"/>
          <w:rFonts w:cs="Arial"/>
          <w:color w:val="000000"/>
          <w:shd w:val="clear" w:color="auto" w:fill="FFFFFF"/>
        </w:rPr>
        <w:t>el resto de</w:t>
      </w:r>
      <w:r w:rsidR="007B3525" w:rsidRPr="005370E6">
        <w:rPr>
          <w:rStyle w:val="normaltextrun"/>
          <w:rFonts w:cs="Arial"/>
          <w:color w:val="000000"/>
          <w:shd w:val="clear" w:color="auto" w:fill="FFFFFF"/>
        </w:rPr>
        <w:t xml:space="preserve"> </w:t>
      </w:r>
      <w:del w:id="618" w:author="Daniel Casagallo" w:date="2020-12-21T18:53:00Z">
        <w:r w:rsidR="007B3525" w:rsidRPr="005370E6" w:rsidDel="00D57436">
          <w:rPr>
            <w:rStyle w:val="normaltextrun"/>
            <w:rFonts w:cs="Arial"/>
            <w:color w:val="000000"/>
            <w:shd w:val="clear" w:color="auto" w:fill="FFFFFF"/>
          </w:rPr>
          <w:delText>diseño</w:delText>
        </w:r>
        <w:r w:rsidR="00F64B31" w:rsidDel="00D57436">
          <w:rPr>
            <w:rStyle w:val="normaltextrun"/>
            <w:rFonts w:cs="Arial"/>
            <w:color w:val="000000"/>
            <w:shd w:val="clear" w:color="auto" w:fill="FFFFFF"/>
          </w:rPr>
          <w:delText>s</w:delText>
        </w:r>
      </w:del>
      <w:ins w:id="619" w:author="Daniel Casagallo" w:date="2020-12-21T18:53:00Z">
        <w:r w:rsidR="00D57436" w:rsidRPr="005370E6">
          <w:rPr>
            <w:rStyle w:val="normaltextrun"/>
            <w:rFonts w:cs="Arial"/>
            <w:color w:val="000000"/>
            <w:shd w:val="clear" w:color="auto" w:fill="FFFFFF"/>
          </w:rPr>
          <w:t>los diseños</w:t>
        </w:r>
      </w:ins>
      <w:del w:id="620" w:author="Docente" w:date="2020-12-15T04:03:00Z">
        <w:r w:rsidR="00F64B31" w:rsidDel="008A5314">
          <w:rPr>
            <w:rFonts w:eastAsiaTheme="majorEastAsia" w:cs="Arial"/>
            <w:lang w:eastAsia="pt-BR"/>
          </w:rPr>
          <w:delText>,</w:delText>
        </w:r>
      </w:del>
      <w:r w:rsidR="00F64B31">
        <w:rPr>
          <w:rFonts w:eastAsiaTheme="majorEastAsia" w:cs="Arial"/>
          <w:lang w:eastAsia="pt-BR"/>
        </w:rPr>
        <w:t xml:space="preserve"> </w:t>
      </w:r>
      <w:r w:rsidR="00F64B31" w:rsidRPr="00F64B31">
        <w:rPr>
          <w:rFonts w:eastAsiaTheme="majorEastAsia" w:cs="Arial"/>
          <w:lang w:eastAsia="pt-BR"/>
        </w:rPr>
        <w:t>se describe</w:t>
      </w:r>
      <w:r w:rsidR="00F64B31">
        <w:rPr>
          <w:rFonts w:eastAsiaTheme="majorEastAsia" w:cs="Arial"/>
          <w:lang w:eastAsia="pt-BR"/>
        </w:rPr>
        <w:t>n</w:t>
      </w:r>
      <w:r w:rsidR="00F64B31" w:rsidRPr="00F64B31">
        <w:rPr>
          <w:rFonts w:eastAsiaTheme="majorEastAsia" w:cs="Arial"/>
          <w:lang w:eastAsia="pt-BR"/>
        </w:rPr>
        <w:t xml:space="preserve"> dentro del Manual Técnico</w:t>
      </w:r>
      <w:r w:rsidR="00F64B31">
        <w:rPr>
          <w:rFonts w:eastAsiaTheme="majorEastAsia" w:cs="Arial"/>
          <w:lang w:eastAsia="pt-BR"/>
        </w:rPr>
        <w:t xml:space="preserve"> </w:t>
      </w:r>
      <w:r w:rsidR="007B3525" w:rsidRPr="00E5445C">
        <w:rPr>
          <w:rStyle w:val="normaltextrun"/>
          <w:rFonts w:cs="Arial"/>
          <w:color w:val="000000"/>
          <w:shd w:val="clear" w:color="auto" w:fill="FFFFFF"/>
        </w:rPr>
        <w:t>(</w:t>
      </w:r>
      <w:r w:rsidR="00E5445C" w:rsidRPr="00E5445C">
        <w:rPr>
          <w:rStyle w:val="normaltextrun"/>
          <w:rFonts w:cs="Arial"/>
          <w:color w:val="000000"/>
          <w:shd w:val="clear" w:color="auto" w:fill="FFFFFF"/>
        </w:rPr>
        <w:t>pág. 62 - 63</w:t>
      </w:r>
      <w:r w:rsidR="007B3525" w:rsidRPr="00E5445C">
        <w:rPr>
          <w:rStyle w:val="normaltextrun"/>
          <w:rFonts w:cs="Arial"/>
          <w:color w:val="000000"/>
          <w:shd w:val="clear" w:color="auto" w:fill="FFFFFF"/>
        </w:rPr>
        <w:t>).</w:t>
      </w:r>
      <w:r w:rsidR="007B3525">
        <w:rPr>
          <w:rStyle w:val="eop"/>
          <w:rFonts w:cs="Arial"/>
          <w:color w:val="000000"/>
          <w:shd w:val="clear" w:color="auto" w:fill="FFFFFF"/>
        </w:rPr>
        <w:t> </w:t>
      </w:r>
    </w:p>
    <w:p w14:paraId="3C34D23E" w14:textId="77777777" w:rsidR="00521574" w:rsidRDefault="00521574" w:rsidP="00B8648C"/>
    <w:p w14:paraId="441DCE7A" w14:textId="57755610" w:rsidR="00B8648C" w:rsidRPr="007B3525" w:rsidRDefault="00521574" w:rsidP="007B3525">
      <w:pPr>
        <w:keepNext/>
        <w:jc w:val="center"/>
        <w:rPr>
          <w:iCs/>
          <w:sz w:val="20"/>
          <w:szCs w:val="20"/>
        </w:rPr>
      </w:pPr>
      <w:bookmarkStart w:id="621" w:name="_Toc58342111"/>
      <w:r>
        <w:rPr>
          <w:noProof/>
          <w:lang w:val="es-ES" w:eastAsia="es-ES"/>
        </w:rPr>
        <w:lastRenderedPageBreak/>
        <w:drawing>
          <wp:inline distT="0" distB="0" distL="0" distR="0" wp14:anchorId="79C53138" wp14:editId="2A2C721D">
            <wp:extent cx="3924300" cy="2496541"/>
            <wp:effectExtent l="57150" t="57150" r="114300" b="11366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31758" cy="250128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622" w:name="_Ref57337138"/>
      <w:r w:rsidR="007B3525">
        <w:rPr>
          <w:b/>
          <w:bCs/>
          <w:i/>
          <w:iCs/>
          <w:sz w:val="20"/>
          <w:szCs w:val="20"/>
        </w:rPr>
        <w:br/>
      </w:r>
      <w:r w:rsidR="0098196D" w:rsidRPr="007B3525">
        <w:rPr>
          <w:b/>
          <w:bCs/>
          <w:iCs/>
          <w:sz w:val="20"/>
          <w:szCs w:val="20"/>
        </w:rPr>
        <w:t xml:space="preserve">Fig.  </w:t>
      </w:r>
      <w:r w:rsidR="0098196D" w:rsidRPr="007B3525">
        <w:rPr>
          <w:b/>
          <w:bCs/>
          <w:iCs/>
          <w:sz w:val="20"/>
          <w:szCs w:val="20"/>
        </w:rPr>
        <w:fldChar w:fldCharType="begin"/>
      </w:r>
      <w:r w:rsidR="0098196D" w:rsidRPr="007B3525">
        <w:rPr>
          <w:b/>
          <w:bCs/>
          <w:iCs/>
          <w:sz w:val="20"/>
          <w:szCs w:val="20"/>
        </w:rPr>
        <w:instrText xml:space="preserve"> SEQ Fig._ \* ARABIC </w:instrText>
      </w:r>
      <w:r w:rsidR="0098196D" w:rsidRPr="007B3525">
        <w:rPr>
          <w:b/>
          <w:bCs/>
          <w:iCs/>
          <w:sz w:val="20"/>
          <w:szCs w:val="20"/>
        </w:rPr>
        <w:fldChar w:fldCharType="separate"/>
      </w:r>
      <w:r w:rsidR="009C7FA6">
        <w:rPr>
          <w:b/>
          <w:bCs/>
          <w:iCs/>
          <w:noProof/>
          <w:sz w:val="20"/>
          <w:szCs w:val="20"/>
        </w:rPr>
        <w:t>5</w:t>
      </w:r>
      <w:r w:rsidR="0098196D" w:rsidRPr="007B3525">
        <w:rPr>
          <w:b/>
          <w:bCs/>
          <w:iCs/>
          <w:sz w:val="20"/>
          <w:szCs w:val="20"/>
        </w:rPr>
        <w:fldChar w:fldCharType="end"/>
      </w:r>
      <w:bookmarkEnd w:id="622"/>
      <w:r w:rsidR="0098196D" w:rsidRPr="007B3525">
        <w:rPr>
          <w:b/>
          <w:bCs/>
          <w:iCs/>
          <w:sz w:val="20"/>
          <w:szCs w:val="20"/>
        </w:rPr>
        <w:t>:</w:t>
      </w:r>
      <w:r w:rsidR="0098196D" w:rsidRPr="007B3525">
        <w:rPr>
          <w:iCs/>
          <w:sz w:val="20"/>
          <w:szCs w:val="20"/>
        </w:rPr>
        <w:t xml:space="preserve"> Diseño de la </w:t>
      </w:r>
      <w:r w:rsidR="00361341" w:rsidRPr="007B3525">
        <w:rPr>
          <w:iCs/>
          <w:sz w:val="20"/>
          <w:szCs w:val="20"/>
        </w:rPr>
        <w:t xml:space="preserve">Base </w:t>
      </w:r>
      <w:r w:rsidR="0098196D" w:rsidRPr="007B3525">
        <w:rPr>
          <w:iCs/>
          <w:sz w:val="20"/>
          <w:szCs w:val="20"/>
        </w:rPr>
        <w:t xml:space="preserve">de </w:t>
      </w:r>
      <w:r w:rsidR="00361341" w:rsidRPr="007B3525">
        <w:rPr>
          <w:iCs/>
          <w:sz w:val="20"/>
          <w:szCs w:val="20"/>
        </w:rPr>
        <w:t>Datos</w:t>
      </w:r>
      <w:bookmarkEnd w:id="621"/>
    </w:p>
    <w:p w14:paraId="58125197" w14:textId="77777777" w:rsidR="009D0C49" w:rsidRPr="009D0C49" w:rsidRDefault="009D0C49" w:rsidP="009D0C49">
      <w:pPr>
        <w:pStyle w:val="Ttulo3"/>
      </w:pPr>
      <w:bookmarkStart w:id="623" w:name="_Toc58342067"/>
      <w:r w:rsidRPr="009D0C49">
        <w:t>Estructura del proyecto</w:t>
      </w:r>
      <w:bookmarkEnd w:id="623"/>
    </w:p>
    <w:p w14:paraId="140F73D9" w14:textId="11B17BD5" w:rsidR="0074499C" w:rsidRDefault="007B3525" w:rsidP="0074499C">
      <w:pPr>
        <w:rPr>
          <w:rFonts w:cs="Arial"/>
          <w:lang w:eastAsia="pt-BR"/>
        </w:rPr>
      </w:pPr>
      <w:r>
        <w:rPr>
          <w:rFonts w:cs="Arial"/>
          <w:lang w:eastAsia="pt-BR"/>
        </w:rPr>
        <w:t>Para codifica</w:t>
      </w:r>
      <w:r w:rsidR="00F64B31">
        <w:rPr>
          <w:rFonts w:cs="Arial"/>
          <w:lang w:eastAsia="pt-BR"/>
        </w:rPr>
        <w:t>r</w:t>
      </w:r>
      <w:r>
        <w:rPr>
          <w:rFonts w:cs="Arial"/>
          <w:lang w:eastAsia="pt-BR"/>
        </w:rPr>
        <w:t xml:space="preserve"> </w:t>
      </w:r>
      <w:r w:rsidR="00F64B31">
        <w:rPr>
          <w:rFonts w:cs="Arial"/>
          <w:lang w:eastAsia="pt-BR"/>
        </w:rPr>
        <w:t xml:space="preserve">los </w:t>
      </w:r>
      <w:del w:id="624" w:author="Daniel Casagallo" w:date="2020-12-21T18:43:00Z">
        <w:r w:rsidR="00F64B31" w:rsidDel="0096106E">
          <w:rPr>
            <w:rFonts w:cs="Arial"/>
            <w:lang w:eastAsia="pt-BR"/>
          </w:rPr>
          <w:delText>sistema</w:delText>
        </w:r>
      </w:del>
      <w:ins w:id="625" w:author="Daniel Casagallo" w:date="2020-12-21T18:43:00Z">
        <w:r w:rsidR="0096106E">
          <w:rPr>
            <w:rFonts w:cs="Arial"/>
            <w:lang w:eastAsia="pt-BR"/>
          </w:rPr>
          <w:t>Sistema</w:t>
        </w:r>
      </w:ins>
      <w:r w:rsidR="00F64B31">
        <w:rPr>
          <w:rFonts w:cs="Arial"/>
          <w:lang w:eastAsia="pt-BR"/>
        </w:rPr>
        <w:t>s propuestos</w:t>
      </w:r>
      <w:r>
        <w:rPr>
          <w:rFonts w:cs="Arial"/>
          <w:lang w:eastAsia="pt-BR"/>
        </w:rPr>
        <w:t xml:space="preserve"> s</w:t>
      </w:r>
      <w:r w:rsidR="009D0C49" w:rsidRPr="009D0C49">
        <w:rPr>
          <w:rFonts w:cs="Arial"/>
          <w:lang w:eastAsia="pt-BR"/>
        </w:rPr>
        <w:t xml:space="preserve">e </w:t>
      </w:r>
      <w:r w:rsidR="006165CE">
        <w:rPr>
          <w:rFonts w:cs="Arial"/>
          <w:lang w:eastAsia="pt-BR"/>
        </w:rPr>
        <w:t xml:space="preserve">ha </w:t>
      </w:r>
      <w:r>
        <w:rPr>
          <w:rFonts w:cs="Arial"/>
          <w:lang w:eastAsia="pt-BR"/>
        </w:rPr>
        <w:t>utiliza</w:t>
      </w:r>
      <w:r w:rsidR="006165CE">
        <w:rPr>
          <w:rFonts w:cs="Arial"/>
          <w:lang w:eastAsia="pt-BR"/>
        </w:rPr>
        <w:t>do</w:t>
      </w:r>
      <w:r>
        <w:rPr>
          <w:rFonts w:cs="Arial"/>
          <w:lang w:eastAsia="pt-BR"/>
        </w:rPr>
        <w:t xml:space="preserve"> </w:t>
      </w:r>
      <w:r w:rsidRPr="007B3525">
        <w:rPr>
          <w:rFonts w:cs="Arial"/>
          <w:lang w:eastAsia="pt-BR"/>
        </w:rPr>
        <w:t xml:space="preserve">el editor de </w:t>
      </w:r>
      <w:r w:rsidR="00F64B31">
        <w:rPr>
          <w:rFonts w:cs="Arial"/>
          <w:lang w:eastAsia="pt-BR"/>
        </w:rPr>
        <w:t>texto</w:t>
      </w:r>
      <w:r w:rsidRPr="007B3525">
        <w:rPr>
          <w:rFonts w:cs="Arial"/>
          <w:lang w:eastAsia="pt-BR"/>
        </w:rPr>
        <w:t xml:space="preserve"> </w:t>
      </w:r>
      <w:r w:rsidRPr="002C1303">
        <w:rPr>
          <w:rFonts w:cs="Arial"/>
          <w:i/>
          <w:lang w:eastAsia="pt-BR"/>
        </w:rPr>
        <w:t>Visual</w:t>
      </w:r>
      <w:r w:rsidRPr="007B3525">
        <w:rPr>
          <w:rFonts w:cs="Arial"/>
          <w:lang w:eastAsia="pt-BR"/>
        </w:rPr>
        <w:t xml:space="preserve"> </w:t>
      </w:r>
      <w:r w:rsidRPr="002C1303">
        <w:rPr>
          <w:rFonts w:cs="Arial"/>
          <w:i/>
          <w:lang w:eastAsia="pt-BR"/>
        </w:rPr>
        <w:t xml:space="preserve">Studio </w:t>
      </w:r>
      <w:proofErr w:type="spellStart"/>
      <w:r w:rsidRPr="002C1303">
        <w:rPr>
          <w:rFonts w:cs="Arial"/>
          <w:i/>
          <w:lang w:eastAsia="pt-BR"/>
        </w:rPr>
        <w:t>Code</w:t>
      </w:r>
      <w:proofErr w:type="spellEnd"/>
      <w:r>
        <w:rPr>
          <w:rFonts w:cs="Arial"/>
          <w:lang w:eastAsia="pt-BR"/>
        </w:rPr>
        <w:t xml:space="preserve"> y </w:t>
      </w:r>
      <w:r w:rsidR="009D0C49" w:rsidRPr="009D0C49">
        <w:rPr>
          <w:rFonts w:cs="Arial"/>
          <w:lang w:eastAsia="pt-BR"/>
        </w:rPr>
        <w:t xml:space="preserve">el patrón </w:t>
      </w:r>
      <w:r>
        <w:rPr>
          <w:rFonts w:cs="Arial"/>
          <w:lang w:eastAsia="pt-BR"/>
        </w:rPr>
        <w:t>de arquitectura</w:t>
      </w:r>
      <w:r w:rsidR="009D0C49" w:rsidRPr="009D0C49">
        <w:rPr>
          <w:rFonts w:cs="Arial"/>
          <w:lang w:eastAsia="pt-BR"/>
        </w:rPr>
        <w:t xml:space="preserve"> MVC, </w:t>
      </w:r>
      <w:r>
        <w:rPr>
          <w:rFonts w:cs="Arial"/>
          <w:lang w:eastAsia="pt-BR"/>
        </w:rPr>
        <w:t>permitiendo tener una estructura</w:t>
      </w:r>
      <w:r w:rsidR="009D0C49" w:rsidRPr="009D0C49">
        <w:rPr>
          <w:rFonts w:cs="Arial"/>
          <w:lang w:eastAsia="pt-BR"/>
        </w:rPr>
        <w:t xml:space="preserve"> </w:t>
      </w:r>
      <w:r>
        <w:rPr>
          <w:rFonts w:cs="Arial"/>
          <w:lang w:eastAsia="pt-BR"/>
        </w:rPr>
        <w:t xml:space="preserve">de </w:t>
      </w:r>
      <w:r w:rsidR="009D0C49" w:rsidRPr="005370E6">
        <w:rPr>
          <w:rFonts w:cs="Arial"/>
          <w:lang w:eastAsia="pt-BR"/>
        </w:rPr>
        <w:t>directorios y archivos de manera organizada</w:t>
      </w:r>
      <w:r w:rsidR="00DB040D" w:rsidRPr="005370E6">
        <w:rPr>
          <w:rFonts w:cs="Arial"/>
          <w:lang w:eastAsia="pt-BR"/>
        </w:rPr>
        <w:t>, como ilustra</w:t>
      </w:r>
      <w:r w:rsidR="002C1303">
        <w:rPr>
          <w:rFonts w:cs="Arial"/>
          <w:lang w:eastAsia="pt-BR"/>
        </w:rPr>
        <w:t xml:space="preserve">n </w:t>
      </w:r>
      <w:r w:rsidR="00DB040D" w:rsidRPr="005370E6">
        <w:rPr>
          <w:rFonts w:cs="Arial"/>
          <w:lang w:eastAsia="pt-BR"/>
        </w:rPr>
        <w:t xml:space="preserve">las </w:t>
      </w:r>
      <w:r w:rsidR="00A07F8E" w:rsidRPr="006D1D22">
        <w:rPr>
          <w:rFonts w:cs="Arial"/>
          <w:lang w:eastAsia="pt-BR"/>
        </w:rPr>
        <w:fldChar w:fldCharType="begin"/>
      </w:r>
      <w:r w:rsidR="00A07F8E" w:rsidRPr="006D1D22">
        <w:rPr>
          <w:rFonts w:cs="Arial"/>
          <w:lang w:eastAsia="pt-BR"/>
        </w:rPr>
        <w:instrText xml:space="preserve"> REF _Ref57369108 \h  \* MERGEFORMAT </w:instrText>
      </w:r>
      <w:r w:rsidR="00A07F8E" w:rsidRPr="006D1D22">
        <w:rPr>
          <w:rFonts w:cs="Arial"/>
          <w:lang w:eastAsia="pt-BR"/>
        </w:rPr>
      </w:r>
      <w:r w:rsidR="00A07F8E" w:rsidRPr="006D1D22">
        <w:rPr>
          <w:rFonts w:cs="Arial"/>
          <w:lang w:eastAsia="pt-BR"/>
        </w:rPr>
        <w:fldChar w:fldCharType="separate"/>
      </w:r>
      <w:r w:rsidR="009C7FA6" w:rsidRPr="006D1D22">
        <w:rPr>
          <w:b/>
          <w:bCs/>
        </w:rPr>
        <w:t>Fig.</w:t>
      </w:r>
      <w:r w:rsidR="002C1303">
        <w:rPr>
          <w:b/>
          <w:bCs/>
          <w:iCs/>
          <w:noProof/>
        </w:rPr>
        <w:t xml:space="preserve"> </w:t>
      </w:r>
      <w:r w:rsidR="009C7FA6" w:rsidRPr="006D1D22">
        <w:rPr>
          <w:b/>
          <w:bCs/>
          <w:iCs/>
          <w:noProof/>
        </w:rPr>
        <w:t>6</w:t>
      </w:r>
      <w:r w:rsidR="00A07F8E" w:rsidRPr="006D1D22">
        <w:rPr>
          <w:rFonts w:cs="Arial"/>
          <w:lang w:eastAsia="pt-BR"/>
        </w:rPr>
        <w:fldChar w:fldCharType="end"/>
      </w:r>
      <w:r w:rsidR="00F63311" w:rsidRPr="006D1D22">
        <w:rPr>
          <w:rFonts w:cs="Arial"/>
          <w:lang w:eastAsia="pt-BR"/>
        </w:rPr>
        <w:t xml:space="preserve"> </w:t>
      </w:r>
      <w:r w:rsidR="008333CA" w:rsidRPr="006D1D22">
        <w:rPr>
          <w:rFonts w:cs="Arial"/>
          <w:lang w:eastAsia="pt-BR"/>
        </w:rPr>
        <w:t xml:space="preserve">y </w:t>
      </w:r>
      <w:r w:rsidR="008333CA" w:rsidRPr="006D1D22">
        <w:rPr>
          <w:rFonts w:cs="Arial"/>
          <w:lang w:eastAsia="pt-BR"/>
        </w:rPr>
        <w:fldChar w:fldCharType="begin"/>
      </w:r>
      <w:r w:rsidR="008333CA" w:rsidRPr="006D1D22">
        <w:rPr>
          <w:rFonts w:cs="Arial"/>
          <w:lang w:eastAsia="pt-BR"/>
        </w:rPr>
        <w:instrText xml:space="preserve"> REF _Ref57369480 \h  \* MERGEFORMAT </w:instrText>
      </w:r>
      <w:r w:rsidR="008333CA" w:rsidRPr="006D1D22">
        <w:rPr>
          <w:rFonts w:cs="Arial"/>
          <w:lang w:eastAsia="pt-BR"/>
        </w:rPr>
      </w:r>
      <w:r w:rsidR="008333CA" w:rsidRPr="006D1D22">
        <w:rPr>
          <w:rFonts w:cs="Arial"/>
          <w:lang w:eastAsia="pt-BR"/>
        </w:rPr>
        <w:fldChar w:fldCharType="separate"/>
      </w:r>
      <w:r w:rsidR="009C7FA6" w:rsidRPr="006D1D22">
        <w:rPr>
          <w:b/>
          <w:bCs/>
        </w:rPr>
        <w:t>Fig.</w:t>
      </w:r>
      <w:r w:rsidR="002C1303">
        <w:rPr>
          <w:b/>
          <w:bCs/>
          <w:noProof/>
        </w:rPr>
        <w:t xml:space="preserve"> </w:t>
      </w:r>
      <w:r w:rsidR="009C7FA6" w:rsidRPr="006D1D22">
        <w:rPr>
          <w:b/>
          <w:bCs/>
          <w:iCs/>
          <w:noProof/>
        </w:rPr>
        <w:t>7</w:t>
      </w:r>
      <w:r w:rsidR="008333CA" w:rsidRPr="006D1D22">
        <w:rPr>
          <w:rFonts w:cs="Arial"/>
          <w:lang w:eastAsia="pt-BR"/>
        </w:rPr>
        <w:fldChar w:fldCharType="end"/>
      </w:r>
      <w:r w:rsidR="00DB040D" w:rsidRPr="006D1D22">
        <w:rPr>
          <w:rFonts w:cs="Arial"/>
          <w:lang w:eastAsia="pt-BR"/>
        </w:rPr>
        <w:t>.</w:t>
      </w:r>
      <w:r w:rsidR="008333CA">
        <w:rPr>
          <w:rFonts w:cs="Arial"/>
          <w:lang w:eastAsia="pt-BR"/>
        </w:rPr>
        <w:t xml:space="preserve"> </w:t>
      </w:r>
    </w:p>
    <w:p w14:paraId="72A5633B" w14:textId="69C42545" w:rsidR="008333CA" w:rsidRPr="008333CA" w:rsidRDefault="00A07F8E" w:rsidP="0074499C">
      <w:pPr>
        <w:jc w:val="center"/>
        <w:rPr>
          <w:i/>
          <w:iCs/>
          <w:sz w:val="20"/>
          <w:szCs w:val="20"/>
        </w:rPr>
      </w:pPr>
      <w:bookmarkStart w:id="626" w:name="_Toc58342112"/>
      <w:r>
        <w:rPr>
          <w:rFonts w:cs="Arial"/>
          <w:noProof/>
          <w:lang w:val="es-ES" w:eastAsia="es-ES"/>
        </w:rPr>
        <w:drawing>
          <wp:inline distT="0" distB="0" distL="0" distR="0" wp14:anchorId="358133AE" wp14:editId="4C267E32">
            <wp:extent cx="1611938" cy="3384645"/>
            <wp:effectExtent l="0" t="0" r="762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60241" cy="3486069"/>
                    </a:xfrm>
                    <a:prstGeom prst="rect">
                      <a:avLst/>
                    </a:prstGeom>
                    <a:noFill/>
                    <a:ln>
                      <a:noFill/>
                    </a:ln>
                  </pic:spPr>
                </pic:pic>
              </a:graphicData>
            </a:graphic>
          </wp:inline>
        </w:drawing>
      </w:r>
      <w:bookmarkStart w:id="627" w:name="_Ref57369108"/>
      <w:r w:rsidR="0074499C">
        <w:rPr>
          <w:b/>
          <w:bCs/>
          <w:i/>
          <w:iCs/>
          <w:sz w:val="20"/>
          <w:szCs w:val="20"/>
        </w:rPr>
        <w:br/>
      </w:r>
      <w:r w:rsidRPr="0074499C">
        <w:rPr>
          <w:b/>
          <w:bCs/>
          <w:iCs/>
          <w:sz w:val="20"/>
          <w:szCs w:val="20"/>
        </w:rPr>
        <w:t xml:space="preserve">Fig.  </w:t>
      </w:r>
      <w:r w:rsidRPr="0074499C">
        <w:rPr>
          <w:b/>
          <w:bCs/>
          <w:iCs/>
          <w:sz w:val="20"/>
          <w:szCs w:val="20"/>
        </w:rPr>
        <w:fldChar w:fldCharType="begin"/>
      </w:r>
      <w:r w:rsidRPr="0074499C">
        <w:rPr>
          <w:b/>
          <w:bCs/>
          <w:iCs/>
          <w:sz w:val="20"/>
          <w:szCs w:val="20"/>
        </w:rPr>
        <w:instrText xml:space="preserve"> SEQ Fig._ \* ARABIC </w:instrText>
      </w:r>
      <w:r w:rsidRPr="0074499C">
        <w:rPr>
          <w:b/>
          <w:bCs/>
          <w:iCs/>
          <w:sz w:val="20"/>
          <w:szCs w:val="20"/>
        </w:rPr>
        <w:fldChar w:fldCharType="separate"/>
      </w:r>
      <w:r w:rsidR="009C7FA6">
        <w:rPr>
          <w:b/>
          <w:bCs/>
          <w:iCs/>
          <w:noProof/>
          <w:sz w:val="20"/>
          <w:szCs w:val="20"/>
        </w:rPr>
        <w:t>6</w:t>
      </w:r>
      <w:r w:rsidRPr="0074499C">
        <w:rPr>
          <w:b/>
          <w:bCs/>
          <w:iCs/>
          <w:sz w:val="20"/>
          <w:szCs w:val="20"/>
        </w:rPr>
        <w:fldChar w:fldCharType="end"/>
      </w:r>
      <w:bookmarkEnd w:id="627"/>
      <w:r w:rsidRPr="0074499C">
        <w:rPr>
          <w:b/>
          <w:bCs/>
          <w:iCs/>
          <w:sz w:val="20"/>
          <w:szCs w:val="20"/>
        </w:rPr>
        <w:t>:</w:t>
      </w:r>
      <w:r w:rsidRPr="0074499C">
        <w:rPr>
          <w:iCs/>
          <w:sz w:val="20"/>
          <w:szCs w:val="20"/>
        </w:rPr>
        <w:t xml:space="preserve"> Estructura del proyecto </w:t>
      </w:r>
      <w:r w:rsidR="0074499C">
        <w:rPr>
          <w:iCs/>
          <w:sz w:val="20"/>
          <w:szCs w:val="20"/>
        </w:rPr>
        <w:t>para el</w:t>
      </w:r>
      <w:r w:rsidRPr="0074499C">
        <w:rPr>
          <w:iCs/>
          <w:sz w:val="20"/>
          <w:szCs w:val="20"/>
        </w:rPr>
        <w:t xml:space="preserve"> </w:t>
      </w:r>
      <w:del w:id="628" w:author="Daniel Casagallo" w:date="2020-12-21T18:43:00Z">
        <w:r w:rsidR="005C2136" w:rsidRPr="0074499C" w:rsidDel="0096106E">
          <w:rPr>
            <w:iCs/>
            <w:sz w:val="20"/>
            <w:szCs w:val="20"/>
          </w:rPr>
          <w:delText>Sistema</w:delText>
        </w:r>
      </w:del>
      <w:ins w:id="629" w:author="Daniel Casagallo" w:date="2020-12-21T18:43:00Z">
        <w:r w:rsidR="0096106E">
          <w:rPr>
            <w:iCs/>
            <w:sz w:val="20"/>
            <w:szCs w:val="20"/>
          </w:rPr>
          <w:t>Sistema</w:t>
        </w:r>
      </w:ins>
      <w:r w:rsidRPr="0074499C">
        <w:rPr>
          <w:iCs/>
          <w:sz w:val="20"/>
          <w:szCs w:val="20"/>
        </w:rPr>
        <w:t xml:space="preserve"> </w:t>
      </w:r>
      <w:del w:id="630" w:author="Daniel Casagallo" w:date="2020-12-21T18:44:00Z">
        <w:r w:rsidR="005C2136" w:rsidRPr="0074499C" w:rsidDel="0096106E">
          <w:rPr>
            <w:iCs/>
            <w:sz w:val="20"/>
            <w:szCs w:val="20"/>
          </w:rPr>
          <w:delText>Web</w:delText>
        </w:r>
      </w:del>
      <w:bookmarkEnd w:id="626"/>
      <w:ins w:id="631" w:author="Daniel Casagallo" w:date="2020-12-21T18:44:00Z">
        <w:r w:rsidR="0096106E">
          <w:rPr>
            <w:iCs/>
            <w:sz w:val="20"/>
            <w:szCs w:val="20"/>
          </w:rPr>
          <w:t>Web</w:t>
        </w:r>
      </w:ins>
    </w:p>
    <w:p w14:paraId="2B65EF96" w14:textId="7EE3450B" w:rsidR="008333CA" w:rsidRDefault="008333CA" w:rsidP="0074499C">
      <w:pPr>
        <w:keepNext/>
        <w:jc w:val="center"/>
        <w:rPr>
          <w:i/>
          <w:iCs/>
          <w:sz w:val="20"/>
          <w:szCs w:val="20"/>
        </w:rPr>
      </w:pPr>
      <w:bookmarkStart w:id="632" w:name="_Toc58342113"/>
      <w:r>
        <w:rPr>
          <w:rFonts w:cs="Arial"/>
          <w:noProof/>
          <w:lang w:val="es-ES" w:eastAsia="es-ES"/>
        </w:rPr>
        <w:lastRenderedPageBreak/>
        <w:drawing>
          <wp:inline distT="0" distB="0" distL="0" distR="0" wp14:anchorId="587E7519" wp14:editId="41492CF4">
            <wp:extent cx="1533388" cy="4057508"/>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47707" cy="4095397"/>
                    </a:xfrm>
                    <a:prstGeom prst="rect">
                      <a:avLst/>
                    </a:prstGeom>
                    <a:noFill/>
                    <a:ln>
                      <a:noFill/>
                    </a:ln>
                  </pic:spPr>
                </pic:pic>
              </a:graphicData>
            </a:graphic>
          </wp:inline>
        </w:drawing>
      </w:r>
      <w:bookmarkStart w:id="633" w:name="_Ref57369480"/>
      <w:r w:rsidR="0074499C">
        <w:rPr>
          <w:b/>
          <w:bCs/>
          <w:i/>
          <w:iCs/>
          <w:sz w:val="20"/>
          <w:szCs w:val="20"/>
        </w:rPr>
        <w:br/>
      </w:r>
      <w:r w:rsidRPr="0074499C">
        <w:rPr>
          <w:b/>
          <w:bCs/>
          <w:iCs/>
          <w:sz w:val="20"/>
          <w:szCs w:val="20"/>
        </w:rPr>
        <w:t xml:space="preserve">Fig.  </w:t>
      </w:r>
      <w:r w:rsidRPr="0074499C">
        <w:rPr>
          <w:b/>
          <w:bCs/>
          <w:iCs/>
          <w:sz w:val="20"/>
          <w:szCs w:val="20"/>
        </w:rPr>
        <w:fldChar w:fldCharType="begin"/>
      </w:r>
      <w:r w:rsidRPr="0074499C">
        <w:rPr>
          <w:b/>
          <w:bCs/>
          <w:iCs/>
          <w:sz w:val="20"/>
          <w:szCs w:val="20"/>
        </w:rPr>
        <w:instrText xml:space="preserve"> SEQ Fig._ \* ARABIC </w:instrText>
      </w:r>
      <w:r w:rsidRPr="0074499C">
        <w:rPr>
          <w:b/>
          <w:bCs/>
          <w:iCs/>
          <w:sz w:val="20"/>
          <w:szCs w:val="20"/>
        </w:rPr>
        <w:fldChar w:fldCharType="separate"/>
      </w:r>
      <w:r w:rsidR="009C7FA6">
        <w:rPr>
          <w:b/>
          <w:bCs/>
          <w:iCs/>
          <w:noProof/>
          <w:sz w:val="20"/>
          <w:szCs w:val="20"/>
        </w:rPr>
        <w:t>7</w:t>
      </w:r>
      <w:r w:rsidRPr="0074499C">
        <w:rPr>
          <w:b/>
          <w:bCs/>
          <w:iCs/>
          <w:sz w:val="20"/>
          <w:szCs w:val="20"/>
        </w:rPr>
        <w:fldChar w:fldCharType="end"/>
      </w:r>
      <w:bookmarkEnd w:id="633"/>
      <w:r w:rsidRPr="0074499C">
        <w:rPr>
          <w:b/>
          <w:bCs/>
          <w:iCs/>
          <w:sz w:val="20"/>
          <w:szCs w:val="20"/>
        </w:rPr>
        <w:t>:</w:t>
      </w:r>
      <w:r w:rsidRPr="0074499C">
        <w:rPr>
          <w:iCs/>
          <w:sz w:val="20"/>
          <w:szCs w:val="20"/>
        </w:rPr>
        <w:t xml:space="preserve"> Estructura </w:t>
      </w:r>
      <w:r w:rsidR="00802EC4" w:rsidRPr="0074499C">
        <w:rPr>
          <w:iCs/>
          <w:sz w:val="20"/>
          <w:szCs w:val="20"/>
        </w:rPr>
        <w:t xml:space="preserve">del proyecto </w:t>
      </w:r>
      <w:r w:rsidR="0074499C">
        <w:rPr>
          <w:iCs/>
          <w:sz w:val="20"/>
          <w:szCs w:val="20"/>
        </w:rPr>
        <w:t>para</w:t>
      </w:r>
      <w:r w:rsidR="00802EC4" w:rsidRPr="0074499C">
        <w:rPr>
          <w:iCs/>
          <w:sz w:val="20"/>
          <w:szCs w:val="20"/>
        </w:rPr>
        <w:t xml:space="preserve"> la </w:t>
      </w:r>
      <w:del w:id="634" w:author="Daniel Casagallo" w:date="2020-12-21T18:44:00Z">
        <w:r w:rsidR="005C2136" w:rsidRPr="0074499C" w:rsidDel="0096106E">
          <w:rPr>
            <w:iCs/>
            <w:sz w:val="20"/>
            <w:szCs w:val="20"/>
          </w:rPr>
          <w:delText>Aplicación</w:delText>
        </w:r>
      </w:del>
      <w:ins w:id="635" w:author="Daniel Casagallo" w:date="2020-12-21T18:44:00Z">
        <w:r w:rsidR="0096106E">
          <w:rPr>
            <w:iCs/>
            <w:sz w:val="20"/>
            <w:szCs w:val="20"/>
          </w:rPr>
          <w:t>Aplicación</w:t>
        </w:r>
      </w:ins>
      <w:r w:rsidRPr="0074499C">
        <w:rPr>
          <w:iCs/>
          <w:sz w:val="20"/>
          <w:szCs w:val="20"/>
        </w:rPr>
        <w:t xml:space="preserve"> </w:t>
      </w:r>
      <w:del w:id="636" w:author="Daniel Casagallo" w:date="2020-12-21T18:45:00Z">
        <w:r w:rsidR="005C2136" w:rsidRPr="0074499C" w:rsidDel="0096106E">
          <w:rPr>
            <w:iCs/>
            <w:sz w:val="20"/>
            <w:szCs w:val="20"/>
          </w:rPr>
          <w:delText>Móvil</w:delText>
        </w:r>
      </w:del>
      <w:bookmarkEnd w:id="632"/>
      <w:ins w:id="637" w:author="Daniel Casagallo" w:date="2020-12-21T18:45:00Z">
        <w:r w:rsidR="0096106E">
          <w:rPr>
            <w:iCs/>
            <w:sz w:val="20"/>
            <w:szCs w:val="20"/>
          </w:rPr>
          <w:t>Móvil</w:t>
        </w:r>
      </w:ins>
    </w:p>
    <w:p w14:paraId="6315C0D1" w14:textId="77777777" w:rsidR="000E3207" w:rsidRDefault="000E3207" w:rsidP="000E3207">
      <w:pPr>
        <w:pStyle w:val="Ttulo3"/>
        <w:jc w:val="both"/>
      </w:pPr>
      <w:bookmarkStart w:id="638" w:name="_Toc58342068"/>
      <w:r>
        <w:t>Definición de usuarios</w:t>
      </w:r>
      <w:bookmarkEnd w:id="638"/>
      <w:r>
        <w:t xml:space="preserve"> </w:t>
      </w:r>
    </w:p>
    <w:p w14:paraId="6A838D7C" w14:textId="47927FEB" w:rsidR="00753646" w:rsidRDefault="00410875" w:rsidP="00753646">
      <w:ins w:id="639" w:author="Daniel Casagallo" w:date="2020-12-21T19:07:00Z">
        <w:r>
          <w:rPr>
            <w:rFonts w:cs="Arial"/>
            <w:color w:val="000000" w:themeColor="text1"/>
            <w:lang w:eastAsia="pt-BR"/>
          </w:rPr>
          <w:t>La</w:t>
        </w:r>
      </w:ins>
      <w:ins w:id="640" w:author="Daniel Casagallo" w:date="2020-12-21T19:08:00Z">
        <w:r>
          <w:rPr>
            <w:rFonts w:cs="Arial"/>
            <w:color w:val="000000" w:themeColor="text1"/>
            <w:lang w:eastAsia="pt-BR"/>
          </w:rPr>
          <w:t>s</w:t>
        </w:r>
      </w:ins>
      <w:ins w:id="641" w:author="Daniel Casagallo" w:date="2020-12-21T19:07:00Z">
        <w:r w:rsidRPr="005370E6">
          <w:t xml:space="preserve"> </w:t>
        </w:r>
      </w:ins>
      <w:r w:rsidR="005A0332" w:rsidRPr="005370E6">
        <w:fldChar w:fldCharType="begin"/>
      </w:r>
      <w:r w:rsidR="005A0332" w:rsidRPr="005370E6">
        <w:instrText xml:space="preserve"> REF _Ref57386545 \h  \* MERGEFORMAT </w:instrText>
      </w:r>
      <w:r w:rsidR="005A0332" w:rsidRPr="005370E6">
        <w:fldChar w:fldCharType="separate"/>
      </w:r>
      <w:r w:rsidR="009C7FA6" w:rsidRPr="009C7FA6">
        <w:rPr>
          <w:b/>
          <w:bCs/>
        </w:rPr>
        <w:t>Fig.</w:t>
      </w:r>
      <w:r w:rsidR="00A56D79">
        <w:rPr>
          <w:b/>
          <w:bCs/>
          <w:noProof/>
        </w:rPr>
        <w:t xml:space="preserve"> </w:t>
      </w:r>
      <w:r w:rsidR="009C7FA6" w:rsidRPr="009C7FA6">
        <w:rPr>
          <w:b/>
          <w:bCs/>
          <w:iCs/>
          <w:noProof/>
        </w:rPr>
        <w:t>8</w:t>
      </w:r>
      <w:r w:rsidR="005A0332" w:rsidRPr="005370E6">
        <w:fldChar w:fldCharType="end"/>
      </w:r>
      <w:r w:rsidR="000E3207" w:rsidRPr="005370E6">
        <w:t xml:space="preserve">  y  </w:t>
      </w:r>
      <w:r w:rsidR="005A0332" w:rsidRPr="005370E6">
        <w:fldChar w:fldCharType="begin"/>
      </w:r>
      <w:r w:rsidR="005A0332" w:rsidRPr="005370E6">
        <w:instrText xml:space="preserve"> REF _Ref57386552 \h  \* MERGEFORMAT </w:instrText>
      </w:r>
      <w:r w:rsidR="005A0332" w:rsidRPr="005370E6">
        <w:fldChar w:fldCharType="separate"/>
      </w:r>
      <w:r w:rsidR="009C7FA6" w:rsidRPr="009C7FA6">
        <w:rPr>
          <w:b/>
          <w:bCs/>
        </w:rPr>
        <w:t>Fig</w:t>
      </w:r>
      <w:r w:rsidR="009C7FA6" w:rsidRPr="009C7FA6">
        <w:rPr>
          <w:b/>
          <w:bCs/>
          <w:noProof/>
        </w:rPr>
        <w:t>.</w:t>
      </w:r>
      <w:r w:rsidR="009C7FA6" w:rsidRPr="009C7FA6">
        <w:rPr>
          <w:b/>
          <w:bCs/>
          <w:iCs/>
          <w:noProof/>
        </w:rPr>
        <w:t xml:space="preserve"> </w:t>
      </w:r>
      <w:r w:rsidR="009C7FA6">
        <w:rPr>
          <w:b/>
          <w:bCs/>
          <w:iCs/>
          <w:noProof/>
          <w:sz w:val="20"/>
          <w:szCs w:val="20"/>
        </w:rPr>
        <w:t>9</w:t>
      </w:r>
      <w:r w:rsidR="005A0332" w:rsidRPr="005370E6">
        <w:fldChar w:fldCharType="end"/>
      </w:r>
      <w:r w:rsidR="005A0332" w:rsidRPr="005370E6">
        <w:t xml:space="preserve"> </w:t>
      </w:r>
      <w:r w:rsidR="0074499C" w:rsidRPr="005370E6">
        <w:t>ilustran</w:t>
      </w:r>
      <w:r w:rsidR="0074499C">
        <w:t xml:space="preserve"> </w:t>
      </w:r>
      <w:r w:rsidR="0074499C" w:rsidRPr="000E3207">
        <w:t>los módulos</w:t>
      </w:r>
      <w:r w:rsidR="0074499C">
        <w:t xml:space="preserve"> </w:t>
      </w:r>
      <w:r w:rsidR="0074499C" w:rsidRPr="0074499C">
        <w:t>con los que pueden interactuar los usuarios de</w:t>
      </w:r>
      <w:r w:rsidR="00F73034">
        <w:t xml:space="preserve"> los</w:t>
      </w:r>
      <w:r w:rsidR="0074499C" w:rsidRPr="0074499C">
        <w:t xml:space="preserve"> </w:t>
      </w:r>
      <w:del w:id="642" w:author="Daniel Casagallo" w:date="2020-12-21T18:43:00Z">
        <w:r w:rsidR="00F73034" w:rsidDel="0096106E">
          <w:delText>s</w:delText>
        </w:r>
        <w:r w:rsidR="0074499C" w:rsidRPr="0074499C" w:rsidDel="0096106E">
          <w:delText>istema</w:delText>
        </w:r>
      </w:del>
      <w:ins w:id="643" w:author="Daniel Casagallo" w:date="2020-12-21T18:43:00Z">
        <w:r w:rsidR="0096106E">
          <w:t>Sistema</w:t>
        </w:r>
      </w:ins>
      <w:r w:rsidR="00F73034">
        <w:t>s propuestos</w:t>
      </w:r>
      <w:r w:rsidR="0074499C" w:rsidRPr="0074499C">
        <w:t xml:space="preserve"> una vez</w:t>
      </w:r>
      <w:r w:rsidR="0074499C">
        <w:t xml:space="preserve"> que estos accedan dependiendo </w:t>
      </w:r>
      <w:r w:rsidR="000E3207" w:rsidRPr="000E3207">
        <w:t>del rol que desempeña</w:t>
      </w:r>
      <w:r w:rsidR="0074499C">
        <w:t>n</w:t>
      </w:r>
      <w:r w:rsidR="000E3207" w:rsidRPr="000E3207">
        <w:t>.</w:t>
      </w:r>
    </w:p>
    <w:p w14:paraId="4E643197" w14:textId="12F66F97" w:rsidR="000E3207" w:rsidRPr="00753646" w:rsidRDefault="00662442" w:rsidP="0074499C">
      <w:pPr>
        <w:jc w:val="center"/>
        <w:rPr>
          <w:i/>
          <w:iCs/>
          <w:sz w:val="20"/>
          <w:szCs w:val="20"/>
        </w:rPr>
      </w:pPr>
      <w:bookmarkStart w:id="644" w:name="_Toc58342114"/>
      <w:r>
        <w:rPr>
          <w:noProof/>
          <w:lang w:val="es-ES" w:eastAsia="es-ES"/>
        </w:rPr>
        <w:drawing>
          <wp:inline distT="0" distB="0" distL="0" distR="0" wp14:anchorId="69B1FF7D" wp14:editId="2AB88FF0">
            <wp:extent cx="4521200" cy="2392169"/>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4164" cy="2399028"/>
                    </a:xfrm>
                    <a:prstGeom prst="rect">
                      <a:avLst/>
                    </a:prstGeom>
                    <a:noFill/>
                    <a:ln>
                      <a:noFill/>
                    </a:ln>
                  </pic:spPr>
                </pic:pic>
              </a:graphicData>
            </a:graphic>
          </wp:inline>
        </w:drawing>
      </w:r>
      <w:bookmarkStart w:id="645" w:name="_Ref57386545"/>
      <w:r w:rsidR="0074499C">
        <w:rPr>
          <w:b/>
          <w:bCs/>
          <w:i/>
          <w:iCs/>
          <w:sz w:val="20"/>
          <w:szCs w:val="20"/>
        </w:rPr>
        <w:br/>
      </w:r>
      <w:r w:rsidR="00753646" w:rsidRPr="0074499C">
        <w:rPr>
          <w:b/>
          <w:bCs/>
          <w:iCs/>
          <w:sz w:val="20"/>
          <w:szCs w:val="20"/>
        </w:rPr>
        <w:t xml:space="preserve">Fig.  </w:t>
      </w:r>
      <w:r w:rsidR="00753646" w:rsidRPr="0074499C">
        <w:rPr>
          <w:b/>
          <w:bCs/>
          <w:iCs/>
          <w:sz w:val="20"/>
          <w:szCs w:val="20"/>
        </w:rPr>
        <w:fldChar w:fldCharType="begin"/>
      </w:r>
      <w:r w:rsidR="00753646" w:rsidRPr="0074499C">
        <w:rPr>
          <w:b/>
          <w:bCs/>
          <w:iCs/>
          <w:sz w:val="20"/>
          <w:szCs w:val="20"/>
        </w:rPr>
        <w:instrText xml:space="preserve"> SEQ Fig._ \* ARABIC </w:instrText>
      </w:r>
      <w:r w:rsidR="00753646" w:rsidRPr="0074499C">
        <w:rPr>
          <w:b/>
          <w:bCs/>
          <w:iCs/>
          <w:sz w:val="20"/>
          <w:szCs w:val="20"/>
        </w:rPr>
        <w:fldChar w:fldCharType="separate"/>
      </w:r>
      <w:r w:rsidR="009C7FA6">
        <w:rPr>
          <w:b/>
          <w:bCs/>
          <w:iCs/>
          <w:noProof/>
          <w:sz w:val="20"/>
          <w:szCs w:val="20"/>
        </w:rPr>
        <w:t>8</w:t>
      </w:r>
      <w:r w:rsidR="00753646" w:rsidRPr="0074499C">
        <w:rPr>
          <w:b/>
          <w:bCs/>
          <w:iCs/>
          <w:sz w:val="20"/>
          <w:szCs w:val="20"/>
        </w:rPr>
        <w:fldChar w:fldCharType="end"/>
      </w:r>
      <w:bookmarkEnd w:id="645"/>
      <w:r w:rsidR="00753646" w:rsidRPr="0074499C">
        <w:rPr>
          <w:b/>
          <w:bCs/>
          <w:iCs/>
          <w:sz w:val="20"/>
          <w:szCs w:val="20"/>
        </w:rPr>
        <w:t>:</w:t>
      </w:r>
      <w:r w:rsidR="00753646" w:rsidRPr="0074499C">
        <w:rPr>
          <w:iCs/>
          <w:sz w:val="20"/>
          <w:szCs w:val="20"/>
        </w:rPr>
        <w:t xml:space="preserve"> Usuarios del </w:t>
      </w:r>
      <w:del w:id="646" w:author="Daniel Casagallo" w:date="2020-12-21T18:43:00Z">
        <w:r w:rsidR="005C2136" w:rsidRPr="0074499C" w:rsidDel="0096106E">
          <w:rPr>
            <w:iCs/>
            <w:sz w:val="20"/>
            <w:szCs w:val="20"/>
          </w:rPr>
          <w:delText>Sistema</w:delText>
        </w:r>
      </w:del>
      <w:ins w:id="647" w:author="Daniel Casagallo" w:date="2020-12-21T18:43:00Z">
        <w:r w:rsidR="0096106E">
          <w:rPr>
            <w:iCs/>
            <w:sz w:val="20"/>
            <w:szCs w:val="20"/>
          </w:rPr>
          <w:t>Sistema</w:t>
        </w:r>
      </w:ins>
      <w:r w:rsidR="00753646" w:rsidRPr="0074499C">
        <w:rPr>
          <w:iCs/>
          <w:sz w:val="20"/>
          <w:szCs w:val="20"/>
        </w:rPr>
        <w:t xml:space="preserve"> </w:t>
      </w:r>
      <w:del w:id="648" w:author="Daniel Casagallo" w:date="2020-12-21T18:44:00Z">
        <w:r w:rsidR="005C2136" w:rsidRPr="0074499C" w:rsidDel="0096106E">
          <w:rPr>
            <w:iCs/>
            <w:sz w:val="20"/>
            <w:szCs w:val="20"/>
          </w:rPr>
          <w:delText>Web</w:delText>
        </w:r>
      </w:del>
      <w:bookmarkEnd w:id="644"/>
      <w:ins w:id="649" w:author="Daniel Casagallo" w:date="2020-12-21T18:44:00Z">
        <w:r w:rsidR="0096106E">
          <w:rPr>
            <w:iCs/>
            <w:sz w:val="20"/>
            <w:szCs w:val="20"/>
          </w:rPr>
          <w:t>Web</w:t>
        </w:r>
      </w:ins>
    </w:p>
    <w:p w14:paraId="663C48BF" w14:textId="388F4D68" w:rsidR="000E3207" w:rsidRPr="00753646" w:rsidRDefault="00662442" w:rsidP="0074499C">
      <w:pPr>
        <w:keepNext/>
        <w:jc w:val="center"/>
        <w:rPr>
          <w:i/>
          <w:iCs/>
          <w:sz w:val="20"/>
          <w:szCs w:val="20"/>
        </w:rPr>
      </w:pPr>
      <w:bookmarkStart w:id="650" w:name="_Toc58342115"/>
      <w:r>
        <w:rPr>
          <w:noProof/>
          <w:lang w:val="es-ES" w:eastAsia="es-ES"/>
        </w:rPr>
        <w:lastRenderedPageBreak/>
        <w:drawing>
          <wp:inline distT="0" distB="0" distL="0" distR="0" wp14:anchorId="3B1C89E1" wp14:editId="7DB24E8C">
            <wp:extent cx="4493212" cy="1992573"/>
            <wp:effectExtent l="0" t="0" r="3175"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8785" cy="2026087"/>
                    </a:xfrm>
                    <a:prstGeom prst="rect">
                      <a:avLst/>
                    </a:prstGeom>
                    <a:noFill/>
                    <a:ln>
                      <a:noFill/>
                    </a:ln>
                  </pic:spPr>
                </pic:pic>
              </a:graphicData>
            </a:graphic>
          </wp:inline>
        </w:drawing>
      </w:r>
      <w:bookmarkStart w:id="651" w:name="_Ref57386552"/>
      <w:r w:rsidR="0074499C">
        <w:rPr>
          <w:b/>
          <w:bCs/>
          <w:i/>
          <w:iCs/>
          <w:sz w:val="20"/>
          <w:szCs w:val="20"/>
        </w:rPr>
        <w:br/>
      </w:r>
      <w:r w:rsidR="00753646" w:rsidRPr="0074499C">
        <w:rPr>
          <w:b/>
          <w:bCs/>
          <w:iCs/>
          <w:sz w:val="20"/>
          <w:szCs w:val="20"/>
        </w:rPr>
        <w:t xml:space="preserve">Fig.  </w:t>
      </w:r>
      <w:r w:rsidR="00753646" w:rsidRPr="0074499C">
        <w:rPr>
          <w:b/>
          <w:bCs/>
          <w:iCs/>
          <w:sz w:val="20"/>
          <w:szCs w:val="20"/>
        </w:rPr>
        <w:fldChar w:fldCharType="begin"/>
      </w:r>
      <w:r w:rsidR="00753646" w:rsidRPr="0074499C">
        <w:rPr>
          <w:b/>
          <w:bCs/>
          <w:iCs/>
          <w:sz w:val="20"/>
          <w:szCs w:val="20"/>
        </w:rPr>
        <w:instrText xml:space="preserve"> SEQ Fig._ \* ARABIC </w:instrText>
      </w:r>
      <w:r w:rsidR="00753646" w:rsidRPr="0074499C">
        <w:rPr>
          <w:b/>
          <w:bCs/>
          <w:iCs/>
          <w:sz w:val="20"/>
          <w:szCs w:val="20"/>
        </w:rPr>
        <w:fldChar w:fldCharType="separate"/>
      </w:r>
      <w:r w:rsidR="009C7FA6">
        <w:rPr>
          <w:b/>
          <w:bCs/>
          <w:iCs/>
          <w:noProof/>
          <w:sz w:val="20"/>
          <w:szCs w:val="20"/>
        </w:rPr>
        <w:t>9</w:t>
      </w:r>
      <w:r w:rsidR="00753646" w:rsidRPr="0074499C">
        <w:rPr>
          <w:b/>
          <w:bCs/>
          <w:iCs/>
          <w:sz w:val="20"/>
          <w:szCs w:val="20"/>
        </w:rPr>
        <w:fldChar w:fldCharType="end"/>
      </w:r>
      <w:bookmarkEnd w:id="651"/>
      <w:r w:rsidR="00753646" w:rsidRPr="0074499C">
        <w:rPr>
          <w:b/>
          <w:bCs/>
          <w:iCs/>
          <w:sz w:val="20"/>
          <w:szCs w:val="20"/>
        </w:rPr>
        <w:t>:</w:t>
      </w:r>
      <w:r w:rsidR="00753646" w:rsidRPr="0074499C">
        <w:rPr>
          <w:iCs/>
          <w:sz w:val="20"/>
          <w:szCs w:val="20"/>
        </w:rPr>
        <w:t xml:space="preserve"> Usuarios de la </w:t>
      </w:r>
      <w:del w:id="652" w:author="Daniel Casagallo" w:date="2020-12-21T18:44:00Z">
        <w:r w:rsidR="005C2136" w:rsidRPr="0074499C" w:rsidDel="0096106E">
          <w:rPr>
            <w:iCs/>
            <w:sz w:val="20"/>
            <w:szCs w:val="20"/>
          </w:rPr>
          <w:delText>Aplicación</w:delText>
        </w:r>
      </w:del>
      <w:ins w:id="653" w:author="Daniel Casagallo" w:date="2020-12-21T18:44:00Z">
        <w:r w:rsidR="0096106E">
          <w:rPr>
            <w:iCs/>
            <w:sz w:val="20"/>
            <w:szCs w:val="20"/>
          </w:rPr>
          <w:t>Aplicación</w:t>
        </w:r>
      </w:ins>
      <w:r w:rsidR="00753646" w:rsidRPr="0074499C">
        <w:rPr>
          <w:iCs/>
          <w:sz w:val="20"/>
          <w:szCs w:val="20"/>
        </w:rPr>
        <w:t xml:space="preserve"> </w:t>
      </w:r>
      <w:del w:id="654" w:author="Daniel Casagallo" w:date="2020-12-21T18:45:00Z">
        <w:r w:rsidR="005C2136" w:rsidRPr="0074499C" w:rsidDel="0096106E">
          <w:rPr>
            <w:iCs/>
            <w:sz w:val="20"/>
            <w:szCs w:val="20"/>
          </w:rPr>
          <w:delText>Móvil</w:delText>
        </w:r>
      </w:del>
      <w:bookmarkEnd w:id="650"/>
      <w:ins w:id="655" w:author="Daniel Casagallo" w:date="2020-12-21T18:45:00Z">
        <w:r w:rsidR="0096106E">
          <w:rPr>
            <w:iCs/>
            <w:sz w:val="20"/>
            <w:szCs w:val="20"/>
          </w:rPr>
          <w:t>Móvil</w:t>
        </w:r>
      </w:ins>
    </w:p>
    <w:p w14:paraId="37984679" w14:textId="331F3E08" w:rsidR="005A0332" w:rsidRDefault="005A0332" w:rsidP="005A0332">
      <w:pPr>
        <w:pStyle w:val="Ttulo3"/>
        <w:jc w:val="both"/>
      </w:pPr>
      <w:bookmarkStart w:id="656" w:name="_Toc58342069"/>
      <w:r>
        <w:t xml:space="preserve">Requerimientos específicos para el </w:t>
      </w:r>
      <w:del w:id="657" w:author="Daniel Casagallo" w:date="2020-12-21T18:43:00Z">
        <w:r w:rsidR="005C2136" w:rsidDel="0096106E">
          <w:delText>Sistema</w:delText>
        </w:r>
      </w:del>
      <w:ins w:id="658" w:author="Daniel Casagallo" w:date="2020-12-21T18:43:00Z">
        <w:r w:rsidR="0096106E">
          <w:t>Sistema</w:t>
        </w:r>
      </w:ins>
      <w:r>
        <w:t xml:space="preserve"> </w:t>
      </w:r>
      <w:del w:id="659" w:author="Daniel Casagallo" w:date="2020-12-21T18:44:00Z">
        <w:r w:rsidR="005C2136" w:rsidDel="0096106E">
          <w:delText>Web</w:delText>
        </w:r>
      </w:del>
      <w:ins w:id="660" w:author="Daniel Casagallo" w:date="2020-12-21T18:44:00Z">
        <w:r w:rsidR="0096106E">
          <w:t>Web</w:t>
        </w:r>
      </w:ins>
      <w:r>
        <w:t xml:space="preserve"> y </w:t>
      </w:r>
      <w:del w:id="661" w:author="Daniel Casagallo" w:date="2020-12-21T18:44:00Z">
        <w:r w:rsidR="005C2136" w:rsidDel="0096106E">
          <w:delText>Aplicación</w:delText>
        </w:r>
      </w:del>
      <w:ins w:id="662" w:author="Daniel Casagallo" w:date="2020-12-21T18:44:00Z">
        <w:r w:rsidR="0096106E">
          <w:t>Aplicación</w:t>
        </w:r>
      </w:ins>
      <w:r>
        <w:t xml:space="preserve"> </w:t>
      </w:r>
      <w:del w:id="663" w:author="Daniel Casagallo" w:date="2020-12-21T18:45:00Z">
        <w:r w:rsidR="005C2136" w:rsidDel="0096106E">
          <w:delText>Móvil</w:delText>
        </w:r>
      </w:del>
      <w:bookmarkEnd w:id="656"/>
      <w:ins w:id="664" w:author="Daniel Casagallo" w:date="2020-12-21T18:45:00Z">
        <w:r w:rsidR="0096106E">
          <w:t>Móvil</w:t>
        </w:r>
      </w:ins>
    </w:p>
    <w:p w14:paraId="66C66F41" w14:textId="77777777" w:rsidR="005A0332" w:rsidRDefault="005A0332" w:rsidP="005A0332">
      <w:pPr>
        <w:rPr>
          <w:b/>
          <w:bCs/>
        </w:rPr>
      </w:pPr>
      <w:r>
        <w:rPr>
          <w:b/>
          <w:bCs/>
        </w:rPr>
        <w:t>Autenticación de usuarios</w:t>
      </w:r>
    </w:p>
    <w:p w14:paraId="6F0116AE" w14:textId="041E3C75" w:rsidR="005A0332" w:rsidRDefault="005A0332" w:rsidP="005A0332">
      <w:r w:rsidRPr="005A0332">
        <w:t xml:space="preserve">Para </w:t>
      </w:r>
      <w:r>
        <w:t>el inicio de</w:t>
      </w:r>
      <w:r w:rsidRPr="005A0332">
        <w:t xml:space="preserve"> sesión en </w:t>
      </w:r>
      <w:r w:rsidR="00F73034">
        <w:t xml:space="preserve">los </w:t>
      </w:r>
      <w:del w:id="665" w:author="Daniel Casagallo" w:date="2020-12-21T18:43:00Z">
        <w:r w:rsidR="00F73034" w:rsidDel="0096106E">
          <w:delText>sistema</w:delText>
        </w:r>
      </w:del>
      <w:ins w:id="666" w:author="Daniel Casagallo" w:date="2020-12-21T18:43:00Z">
        <w:r w:rsidR="0096106E">
          <w:t>Sistema</w:t>
        </w:r>
      </w:ins>
      <w:r w:rsidR="00F73034">
        <w:t>s propuestos</w:t>
      </w:r>
      <w:r w:rsidRPr="005A0332">
        <w:t xml:space="preserve">, los usuarios </w:t>
      </w:r>
      <w:r>
        <w:t xml:space="preserve">deben hacerlo </w:t>
      </w:r>
      <w:r w:rsidR="003C2E3B">
        <w:t xml:space="preserve">por medio de </w:t>
      </w:r>
      <w:r>
        <w:t xml:space="preserve">sus </w:t>
      </w:r>
      <w:r w:rsidRPr="005A0332">
        <w:t>credenciales</w:t>
      </w:r>
      <w:r w:rsidR="003C2E3B">
        <w:t xml:space="preserve"> que son:</w:t>
      </w:r>
    </w:p>
    <w:p w14:paraId="3909E7BC" w14:textId="16D432DE" w:rsidR="005A0332" w:rsidRPr="00E07352" w:rsidRDefault="005A0332" w:rsidP="005A0332">
      <w:pPr>
        <w:pStyle w:val="Prrafodelista"/>
        <w:numPr>
          <w:ilvl w:val="0"/>
          <w:numId w:val="16"/>
        </w:numPr>
        <w:spacing w:after="240"/>
        <w:ind w:left="709"/>
      </w:pPr>
      <w:r>
        <w:rPr>
          <w:b/>
          <w:bCs/>
        </w:rPr>
        <w:t xml:space="preserve">Número de identificación: </w:t>
      </w:r>
      <w:r w:rsidR="00287CEF">
        <w:t>Debe ser un correo electrónico.</w:t>
      </w:r>
    </w:p>
    <w:p w14:paraId="4C0BF99A" w14:textId="7BBB8897" w:rsidR="005A0332" w:rsidRDefault="005A0332" w:rsidP="005A0332">
      <w:pPr>
        <w:pStyle w:val="Prrafodelista"/>
        <w:numPr>
          <w:ilvl w:val="0"/>
          <w:numId w:val="16"/>
        </w:numPr>
        <w:spacing w:after="240"/>
        <w:ind w:left="709"/>
      </w:pPr>
      <w:r>
        <w:rPr>
          <w:b/>
          <w:bCs/>
        </w:rPr>
        <w:t xml:space="preserve">Contraseña: </w:t>
      </w:r>
      <w:r w:rsidR="00287CEF">
        <w:t>Debe tener como mínimo 8 caracteres, estos deben incluir como mínimo una letra en mayúscula, una minúscula</w:t>
      </w:r>
      <w:r w:rsidR="00C937BE">
        <w:t xml:space="preserve"> y un número </w:t>
      </w:r>
      <w:r w:rsidR="00C937BE">
        <w:tab/>
      </w:r>
    </w:p>
    <w:p w14:paraId="07984311" w14:textId="6565FA6B" w:rsidR="00361341" w:rsidRDefault="00F2311D" w:rsidP="00361341">
      <w:pPr>
        <w:spacing w:after="240"/>
      </w:pPr>
      <w:r w:rsidRPr="00F2311D">
        <w:t>E</w:t>
      </w:r>
      <w:r w:rsidR="003C2E3B">
        <w:t>n e</w:t>
      </w:r>
      <w:r w:rsidRPr="00F2311D">
        <w:t xml:space="preserve">l </w:t>
      </w:r>
      <w:del w:id="667" w:author="Daniel Casagallo" w:date="2020-12-21T18:43:00Z">
        <w:r w:rsidR="005C2136" w:rsidDel="0096106E">
          <w:delText>Sistema</w:delText>
        </w:r>
      </w:del>
      <w:ins w:id="668" w:author="Daniel Casagallo" w:date="2020-12-21T18:43:00Z">
        <w:r w:rsidR="0096106E">
          <w:t>Sistema</w:t>
        </w:r>
      </w:ins>
      <w:r w:rsidRPr="00F2311D">
        <w:t xml:space="preserve"> </w:t>
      </w:r>
      <w:del w:id="669" w:author="Daniel Casagallo" w:date="2020-12-21T18:44:00Z">
        <w:r w:rsidR="005C2136" w:rsidDel="0096106E">
          <w:delText>Web</w:delText>
        </w:r>
      </w:del>
      <w:ins w:id="670" w:author="Daniel Casagallo" w:date="2020-12-21T18:44:00Z">
        <w:r w:rsidR="0096106E">
          <w:t>Web</w:t>
        </w:r>
      </w:ins>
      <w:r w:rsidRPr="00F2311D">
        <w:t xml:space="preserve"> solo </w:t>
      </w:r>
      <w:r w:rsidR="003C2E3B">
        <w:t xml:space="preserve">se </w:t>
      </w:r>
      <w:r w:rsidRPr="00F2311D">
        <w:t xml:space="preserve">permite </w:t>
      </w:r>
      <w:r w:rsidR="003C2E3B">
        <w:t xml:space="preserve">el inicio de </w:t>
      </w:r>
      <w:r w:rsidRPr="00F2311D">
        <w:t>sesión a</w:t>
      </w:r>
      <w:r>
        <w:t>l</w:t>
      </w:r>
      <w:r w:rsidRPr="00F2311D">
        <w:t xml:space="preserve"> usuario</w:t>
      </w:r>
      <w:r>
        <w:t xml:space="preserve"> </w:t>
      </w:r>
      <w:r w:rsidRPr="00F2311D">
        <w:t>administrador</w:t>
      </w:r>
      <w:r>
        <w:t>, docente, secretaria</w:t>
      </w:r>
      <w:r w:rsidRPr="00F2311D">
        <w:t xml:space="preserve"> y </w:t>
      </w:r>
      <w:r>
        <w:t xml:space="preserve">al presidente de la </w:t>
      </w:r>
      <w:r w:rsidR="00F6067F">
        <w:t>AESSFOT</w:t>
      </w:r>
      <w:r w:rsidRPr="00F2311D">
        <w:t>.</w:t>
      </w:r>
      <w:r>
        <w:t xml:space="preserve"> </w:t>
      </w:r>
      <w:r w:rsidR="003C2E3B">
        <w:t>Por otra parte, l</w:t>
      </w:r>
      <w:r>
        <w:t xml:space="preserve">os usuarios mencionados </w:t>
      </w:r>
      <w:r w:rsidR="003C2E3B">
        <w:t>deben</w:t>
      </w:r>
      <w:r>
        <w:t xml:space="preserve"> previamente registrarse para poder iniciar </w:t>
      </w:r>
      <w:r w:rsidR="003C2E3B">
        <w:t>sesión sin problema.</w:t>
      </w:r>
    </w:p>
    <w:p w14:paraId="3CB1023D" w14:textId="1EE4A3DC" w:rsidR="00F6067F" w:rsidRDefault="003C2E3B" w:rsidP="00361341">
      <w:pPr>
        <w:spacing w:after="240"/>
      </w:pPr>
      <w:r>
        <w:t xml:space="preserve">En la </w:t>
      </w:r>
      <w:del w:id="671" w:author="Daniel Casagallo" w:date="2020-12-21T18:44:00Z">
        <w:r w:rsidR="005C2136" w:rsidDel="0096106E">
          <w:delText>Aplicación</w:delText>
        </w:r>
      </w:del>
      <w:ins w:id="672" w:author="Daniel Casagallo" w:date="2020-12-21T18:44:00Z">
        <w:r w:rsidR="0096106E">
          <w:t>Aplicación</w:t>
        </w:r>
      </w:ins>
      <w:r w:rsidR="00F6067F" w:rsidRPr="00F6067F">
        <w:t xml:space="preserve"> </w:t>
      </w:r>
      <w:del w:id="673" w:author="Daniel Casagallo" w:date="2020-12-21T18:45:00Z">
        <w:r w:rsidR="005C2136" w:rsidDel="0096106E">
          <w:delText>Móvil</w:delText>
        </w:r>
      </w:del>
      <w:ins w:id="674" w:author="Daniel Casagallo" w:date="2020-12-21T18:45:00Z">
        <w:r w:rsidR="0096106E">
          <w:t>Móvil</w:t>
        </w:r>
      </w:ins>
      <w:r w:rsidR="00F6067F" w:rsidRPr="00F6067F">
        <w:t xml:space="preserve"> solo </w:t>
      </w:r>
      <w:r>
        <w:t>usuarios con perfil estudiante</w:t>
      </w:r>
      <w:r w:rsidR="00F6067F">
        <w:t xml:space="preserve"> </w:t>
      </w:r>
      <w:proofErr w:type="spellStart"/>
      <w:r>
        <w:t>e</w:t>
      </w:r>
      <w:proofErr w:type="spellEnd"/>
      <w:r>
        <w:t xml:space="preserve"> invitado </w:t>
      </w:r>
      <w:r w:rsidR="00F6067F" w:rsidRPr="00F6067F">
        <w:t>pueden iniciar sesión</w:t>
      </w:r>
      <w:r>
        <w:t>.</w:t>
      </w:r>
    </w:p>
    <w:p w14:paraId="3FFE223C" w14:textId="3046A381" w:rsidR="00F6067F" w:rsidRDefault="00F6067F" w:rsidP="00361341">
      <w:pPr>
        <w:spacing w:after="240"/>
      </w:pPr>
      <w:r>
        <w:t>El perfil invitado tiene la posibilidad d</w:t>
      </w:r>
      <w:r w:rsidR="003C2E3B">
        <w:t>e registrarse e iniciar sesión. S</w:t>
      </w:r>
      <w:r>
        <w:t xml:space="preserve">in embargo, en el caso de no desearlo, </w:t>
      </w:r>
      <w:r w:rsidR="003C2E3B">
        <w:t xml:space="preserve">puede visualizar </w:t>
      </w:r>
      <w:r>
        <w:t xml:space="preserve">únicamente las funciones </w:t>
      </w:r>
      <w:r w:rsidR="003C2E3B">
        <w:t>asignadas a este perfil</w:t>
      </w:r>
      <w:r>
        <w:t>.</w:t>
      </w:r>
    </w:p>
    <w:p w14:paraId="25ABD9F2" w14:textId="446EE6BE" w:rsidR="00F6067F" w:rsidRDefault="00F6067F" w:rsidP="003B7DC4">
      <w:pPr>
        <w:spacing w:after="240"/>
      </w:pPr>
      <w:r w:rsidRPr="00F6067F">
        <w:t xml:space="preserve">Para el registro en la </w:t>
      </w:r>
      <w:del w:id="675" w:author="Daniel Casagallo" w:date="2020-12-21T18:44:00Z">
        <w:r w:rsidR="005C2136" w:rsidDel="0096106E">
          <w:delText>Aplicación</w:delText>
        </w:r>
      </w:del>
      <w:ins w:id="676" w:author="Daniel Casagallo" w:date="2020-12-21T18:44:00Z">
        <w:r w:rsidR="0096106E">
          <w:t>Aplicación</w:t>
        </w:r>
      </w:ins>
      <w:r w:rsidRPr="00F6067F">
        <w:t xml:space="preserve"> </w:t>
      </w:r>
      <w:del w:id="677" w:author="Daniel Casagallo" w:date="2020-12-21T18:45:00Z">
        <w:r w:rsidR="005C2136" w:rsidDel="0096106E">
          <w:delText>Móvil</w:delText>
        </w:r>
      </w:del>
      <w:ins w:id="678" w:author="Daniel Casagallo" w:date="2020-12-21T18:45:00Z">
        <w:r w:rsidR="0096106E">
          <w:t>Móvil</w:t>
        </w:r>
      </w:ins>
      <w:r w:rsidRPr="00F6067F">
        <w:t xml:space="preserve"> los usuarios </w:t>
      </w:r>
      <w:r w:rsidR="003C2E3B">
        <w:t xml:space="preserve">con perfil estudiante </w:t>
      </w:r>
      <w:proofErr w:type="spellStart"/>
      <w:r w:rsidR="003C2E3B">
        <w:t>e</w:t>
      </w:r>
      <w:proofErr w:type="spellEnd"/>
      <w:r w:rsidR="003C2E3B">
        <w:t xml:space="preserve"> invitado </w:t>
      </w:r>
      <w:r w:rsidR="00F63311">
        <w:t xml:space="preserve">completarán un formulario donde se debe ingresar </w:t>
      </w:r>
      <w:r w:rsidR="007F2201">
        <w:t>información personal como su nombre y carrera</w:t>
      </w:r>
      <w:r w:rsidR="00F63311">
        <w:t>.</w:t>
      </w:r>
    </w:p>
    <w:p w14:paraId="1BD0EC67" w14:textId="6D96ED39" w:rsidR="005A0332" w:rsidRDefault="002D3EB2" w:rsidP="003B7DC4">
      <w:pPr>
        <w:spacing w:after="240"/>
      </w:pPr>
      <w:r w:rsidRPr="002D3EB2">
        <w:t xml:space="preserve">Los usuarios </w:t>
      </w:r>
      <w:r w:rsidR="00802EC4">
        <w:t xml:space="preserve">con perfil </w:t>
      </w:r>
      <w:r w:rsidRPr="002D3EB2">
        <w:t xml:space="preserve">administrador, secretaria y presidente de la AEESFOT que se encuentren registrados previamente </w:t>
      </w:r>
      <w:r w:rsidR="00F73034">
        <w:t>dentro</w:t>
      </w:r>
      <w:r w:rsidRPr="002D3EB2">
        <w:t xml:space="preserve"> </w:t>
      </w:r>
      <w:r w:rsidR="00F73034">
        <w:t>d</w:t>
      </w:r>
      <w:r w:rsidRPr="002D3EB2">
        <w:t xml:space="preserve">el </w:t>
      </w:r>
      <w:del w:id="679" w:author="Daniel Casagallo" w:date="2020-12-21T18:43:00Z">
        <w:r w:rsidR="005C2136" w:rsidDel="0096106E">
          <w:delText>Sistema</w:delText>
        </w:r>
      </w:del>
      <w:ins w:id="680" w:author="Daniel Casagallo" w:date="2020-12-21T18:43:00Z">
        <w:r w:rsidR="0096106E">
          <w:t>Sistema</w:t>
        </w:r>
      </w:ins>
      <w:r w:rsidRPr="002D3EB2">
        <w:t xml:space="preserve"> </w:t>
      </w:r>
      <w:del w:id="681" w:author="Daniel Casagallo" w:date="2020-12-21T18:44:00Z">
        <w:r w:rsidR="005C2136" w:rsidDel="0096106E">
          <w:delText>Web</w:delText>
        </w:r>
      </w:del>
      <w:ins w:id="682" w:author="Daniel Casagallo" w:date="2020-12-21T18:44:00Z">
        <w:r w:rsidR="0096106E">
          <w:t>Web</w:t>
        </w:r>
      </w:ins>
      <w:r w:rsidR="003C2E3B">
        <w:t xml:space="preserve">, </w:t>
      </w:r>
      <w:r w:rsidR="00F73034">
        <w:t xml:space="preserve">tienen la capacidad de </w:t>
      </w:r>
      <w:r w:rsidRPr="002D3EB2">
        <w:t xml:space="preserve">iniciar sesión en la </w:t>
      </w:r>
      <w:del w:id="683" w:author="Daniel Casagallo" w:date="2020-12-21T18:44:00Z">
        <w:r w:rsidR="005C2136" w:rsidDel="0096106E">
          <w:delText>Aplicación</w:delText>
        </w:r>
      </w:del>
      <w:ins w:id="684" w:author="Daniel Casagallo" w:date="2020-12-21T18:44:00Z">
        <w:r w:rsidR="0096106E">
          <w:t>Aplicación</w:t>
        </w:r>
      </w:ins>
      <w:r w:rsidRPr="002D3EB2">
        <w:t xml:space="preserve"> </w:t>
      </w:r>
      <w:del w:id="685" w:author="Daniel Casagallo" w:date="2020-12-21T18:45:00Z">
        <w:r w:rsidR="005C2136" w:rsidDel="0096106E">
          <w:delText>Móvil</w:delText>
        </w:r>
      </w:del>
      <w:ins w:id="686" w:author="Daniel Casagallo" w:date="2020-12-21T18:45:00Z">
        <w:r w:rsidR="0096106E">
          <w:t>Móvil</w:t>
        </w:r>
      </w:ins>
      <w:r w:rsidRPr="002D3EB2">
        <w:t>.</w:t>
      </w:r>
    </w:p>
    <w:p w14:paraId="1B51BA42" w14:textId="52179A9E" w:rsidR="002D3EB2" w:rsidRDefault="002D3EB2" w:rsidP="003B7DC4">
      <w:pPr>
        <w:spacing w:after="240"/>
      </w:pPr>
      <w:r>
        <w:lastRenderedPageBreak/>
        <w:t xml:space="preserve">Los usuarios </w:t>
      </w:r>
      <w:r w:rsidR="003C2E3B">
        <w:t>con perfil invitado</w:t>
      </w:r>
      <w:r>
        <w:t xml:space="preserve"> solamente pueden visualizar las publicaciones dentro de la </w:t>
      </w:r>
      <w:del w:id="687" w:author="Daniel Casagallo" w:date="2020-12-21T18:44:00Z">
        <w:r w:rsidR="005C2136" w:rsidDel="0096106E">
          <w:delText>Aplicación</w:delText>
        </w:r>
      </w:del>
      <w:ins w:id="688" w:author="Daniel Casagallo" w:date="2020-12-21T18:44:00Z">
        <w:r w:rsidR="0096106E">
          <w:t>Aplicación</w:t>
        </w:r>
      </w:ins>
      <w:r w:rsidR="003C2E3B">
        <w:t xml:space="preserve"> </w:t>
      </w:r>
      <w:del w:id="689" w:author="Daniel Casagallo" w:date="2020-12-21T18:45:00Z">
        <w:r w:rsidR="003C2E3B" w:rsidDel="0096106E">
          <w:delText>Móvil</w:delText>
        </w:r>
      </w:del>
      <w:ins w:id="690" w:author="Daniel Casagallo" w:date="2020-12-21T18:45:00Z">
        <w:r w:rsidR="0096106E">
          <w:t>Móvil</w:t>
        </w:r>
      </w:ins>
      <w:r>
        <w:t>.</w:t>
      </w:r>
    </w:p>
    <w:p w14:paraId="25C6196E" w14:textId="77777777" w:rsidR="002D3EB2" w:rsidRDefault="002D3EB2" w:rsidP="002D3EB2">
      <w:pPr>
        <w:rPr>
          <w:b/>
          <w:bCs/>
        </w:rPr>
      </w:pPr>
      <w:r>
        <w:rPr>
          <w:b/>
          <w:bCs/>
        </w:rPr>
        <w:t>Restablecimiento de contraseñas</w:t>
      </w:r>
    </w:p>
    <w:p w14:paraId="5432391E" w14:textId="1FEABAB0" w:rsidR="002D3EB2" w:rsidRDefault="002D3EB2" w:rsidP="00361341">
      <w:pPr>
        <w:spacing w:after="240"/>
      </w:pPr>
      <w:r>
        <w:t xml:space="preserve">Todos los usuarios registrados </w:t>
      </w:r>
      <w:r w:rsidR="00F86663">
        <w:t xml:space="preserve">en </w:t>
      </w:r>
      <w:r w:rsidR="00F73034">
        <w:t xml:space="preserve">los </w:t>
      </w:r>
      <w:del w:id="691" w:author="Daniel Casagallo" w:date="2020-12-21T18:43:00Z">
        <w:r w:rsidR="00F73034" w:rsidDel="0096106E">
          <w:delText>sistema</w:delText>
        </w:r>
      </w:del>
      <w:ins w:id="692" w:author="Daniel Casagallo" w:date="2020-12-21T18:43:00Z">
        <w:r w:rsidR="0096106E">
          <w:t>Sistema</w:t>
        </w:r>
      </w:ins>
      <w:r w:rsidR="00F73034">
        <w:t xml:space="preserve">s propuestos </w:t>
      </w:r>
      <w:r>
        <w:t xml:space="preserve">tienen la posibilidad de </w:t>
      </w:r>
      <w:r w:rsidR="00F73034">
        <w:t xml:space="preserve">solicitar un </w:t>
      </w:r>
      <w:r>
        <w:t>restablec</w:t>
      </w:r>
      <w:r w:rsidR="00F73034">
        <w:t>imiento de</w:t>
      </w:r>
      <w:r>
        <w:t xml:space="preserve"> su c</w:t>
      </w:r>
      <w:r w:rsidR="00F73034">
        <w:t>lave</w:t>
      </w:r>
      <w:r>
        <w:t xml:space="preserve"> </w:t>
      </w:r>
      <w:r w:rsidR="00F73034">
        <w:t xml:space="preserve">mediante </w:t>
      </w:r>
      <w:r>
        <w:t>l</w:t>
      </w:r>
      <w:r w:rsidR="00F73034">
        <w:t xml:space="preserve">as instrucciones </w:t>
      </w:r>
      <w:r>
        <w:t>descrit</w:t>
      </w:r>
      <w:r w:rsidR="00F73034">
        <w:t>a</w:t>
      </w:r>
      <w:r>
        <w:t>s a continuación:</w:t>
      </w:r>
    </w:p>
    <w:p w14:paraId="0509C6F1" w14:textId="57FD185F" w:rsidR="002D3EB2" w:rsidRDefault="002D3EB2" w:rsidP="002D3EB2">
      <w:pPr>
        <w:pStyle w:val="Prrafodelista"/>
        <w:numPr>
          <w:ilvl w:val="0"/>
          <w:numId w:val="17"/>
        </w:numPr>
        <w:spacing w:after="240"/>
      </w:pPr>
      <w:r>
        <w:t>Clic sobre el botón recuperar contraseña</w:t>
      </w:r>
    </w:p>
    <w:p w14:paraId="239CEB33" w14:textId="64B6656D" w:rsidR="002D3EB2" w:rsidRDefault="0061665B" w:rsidP="002D3EB2">
      <w:pPr>
        <w:pStyle w:val="Prrafodelista"/>
        <w:numPr>
          <w:ilvl w:val="0"/>
          <w:numId w:val="17"/>
        </w:numPr>
        <w:spacing w:after="240"/>
      </w:pPr>
      <w:r>
        <w:t>I</w:t>
      </w:r>
      <w:r w:rsidR="002D3EB2">
        <w:t>ngresar el correo electrónico</w:t>
      </w:r>
      <w:r w:rsidR="00F86663">
        <w:t xml:space="preserve"> registrado</w:t>
      </w:r>
      <w:r w:rsidR="002D3EB2">
        <w:t>.</w:t>
      </w:r>
    </w:p>
    <w:p w14:paraId="70D2AF37" w14:textId="6E93836D" w:rsidR="002D3EB2" w:rsidRDefault="007F2201" w:rsidP="002D3EB2">
      <w:pPr>
        <w:pStyle w:val="Prrafodelista"/>
        <w:numPr>
          <w:ilvl w:val="0"/>
          <w:numId w:val="17"/>
        </w:numPr>
        <w:spacing w:after="240"/>
      </w:pPr>
      <w:r>
        <w:t xml:space="preserve">El </w:t>
      </w:r>
      <w:del w:id="693" w:author="Daniel Casagallo" w:date="2020-12-21T18:43:00Z">
        <w:r w:rsidDel="0096106E">
          <w:delText>Sistema</w:delText>
        </w:r>
      </w:del>
      <w:ins w:id="694" w:author="Daniel Casagallo" w:date="2020-12-21T18:43:00Z">
        <w:r w:rsidR="0096106E">
          <w:t>Sistema</w:t>
        </w:r>
      </w:ins>
      <w:r>
        <w:t xml:space="preserve"> </w:t>
      </w:r>
      <w:del w:id="695" w:author="Daniel Casagallo" w:date="2020-12-21T18:44:00Z">
        <w:r w:rsidDel="0096106E">
          <w:delText>Web</w:delText>
        </w:r>
      </w:del>
      <w:ins w:id="696" w:author="Daniel Casagallo" w:date="2020-12-21T18:44:00Z">
        <w:r w:rsidR="0096106E">
          <w:t>Web</w:t>
        </w:r>
      </w:ins>
      <w:r>
        <w:t xml:space="preserve">, </w:t>
      </w:r>
      <w:r w:rsidR="00963CD2">
        <w:t>a</w:t>
      </w:r>
      <w:r>
        <w:t>sí como la</w:t>
      </w:r>
      <w:r w:rsidR="00963CD2">
        <w:t xml:space="preserve"> </w:t>
      </w:r>
      <w:del w:id="697" w:author="Daniel Casagallo" w:date="2020-12-21T18:44:00Z">
        <w:r w:rsidR="005C2136" w:rsidDel="0096106E">
          <w:delText>Aplicación</w:delText>
        </w:r>
      </w:del>
      <w:ins w:id="698" w:author="Daniel Casagallo" w:date="2020-12-21T18:44:00Z">
        <w:r w:rsidR="0096106E">
          <w:t>Aplicación</w:t>
        </w:r>
      </w:ins>
      <w:r w:rsidR="00963CD2">
        <w:t xml:space="preserve"> </w:t>
      </w:r>
      <w:del w:id="699" w:author="Daniel Casagallo" w:date="2020-12-21T18:45:00Z">
        <w:r w:rsidR="005C2136" w:rsidDel="0096106E">
          <w:delText>Móvil</w:delText>
        </w:r>
      </w:del>
      <w:ins w:id="700" w:author="Daniel Casagallo" w:date="2020-12-21T18:45:00Z">
        <w:r w:rsidR="0096106E">
          <w:t>Móvil</w:t>
        </w:r>
      </w:ins>
      <w:r>
        <w:t xml:space="preserve"> </w:t>
      </w:r>
      <w:r w:rsidR="00963CD2">
        <w:t>envían un</w:t>
      </w:r>
      <w:r w:rsidR="002D3EB2">
        <w:t xml:space="preserve"> correo </w:t>
      </w:r>
      <w:r>
        <w:t>con el objetivo de</w:t>
      </w:r>
      <w:r w:rsidR="00F86663">
        <w:t xml:space="preserve"> </w:t>
      </w:r>
      <w:r w:rsidR="002D3EB2">
        <w:t>re</w:t>
      </w:r>
      <w:r>
        <w:t xml:space="preserve">establecer </w:t>
      </w:r>
      <w:r w:rsidR="00F86663">
        <w:t>la contraseña</w:t>
      </w:r>
      <w:r w:rsidR="002D3EB2">
        <w:t xml:space="preserve"> </w:t>
      </w:r>
      <w:r>
        <w:t>para el</w:t>
      </w:r>
      <w:r w:rsidR="002D3EB2">
        <w:t xml:space="preserve"> correo ingresado.</w:t>
      </w:r>
    </w:p>
    <w:p w14:paraId="1D55CF7B" w14:textId="5E535021" w:rsidR="002D3EB2" w:rsidRDefault="00963CD2" w:rsidP="002D3EB2">
      <w:pPr>
        <w:pStyle w:val="Prrafodelista"/>
        <w:numPr>
          <w:ilvl w:val="0"/>
          <w:numId w:val="17"/>
        </w:numPr>
        <w:spacing w:after="240"/>
      </w:pPr>
      <w:r>
        <w:t>El usuario crea una nueva clave para su acceso.</w:t>
      </w:r>
    </w:p>
    <w:p w14:paraId="443FEA8B" w14:textId="75004956" w:rsidR="000E3207" w:rsidRDefault="00963CD2" w:rsidP="000E3207">
      <w:pPr>
        <w:pStyle w:val="Prrafodelista"/>
        <w:numPr>
          <w:ilvl w:val="0"/>
          <w:numId w:val="17"/>
        </w:numPr>
        <w:spacing w:after="240"/>
      </w:pPr>
      <w:r>
        <w:t xml:space="preserve">El usuario </w:t>
      </w:r>
      <w:r w:rsidR="00F73034">
        <w:t>crea una</w:t>
      </w:r>
      <w:r>
        <w:t xml:space="preserve"> sesión </w:t>
      </w:r>
      <w:r w:rsidR="00F86663">
        <w:t xml:space="preserve">con su </w:t>
      </w:r>
      <w:r w:rsidR="00F73034">
        <w:t>nueva clave</w:t>
      </w:r>
      <w:r w:rsidR="00F86663">
        <w:t>.</w:t>
      </w:r>
    </w:p>
    <w:p w14:paraId="794BC618" w14:textId="547CE055" w:rsidR="00963CD2" w:rsidRDefault="00963CD2" w:rsidP="00963CD2">
      <w:pPr>
        <w:pStyle w:val="Ttulo2"/>
        <w:spacing w:after="0" w:line="259" w:lineRule="auto"/>
        <w:ind w:left="720" w:hanging="720"/>
      </w:pPr>
      <w:bookmarkStart w:id="701" w:name="_Toc58342070"/>
      <w:r w:rsidRPr="00662E83">
        <w:t xml:space="preserve">Sprint </w:t>
      </w:r>
      <w:r>
        <w:t xml:space="preserve">1. </w:t>
      </w:r>
      <w:r w:rsidRPr="00662E83">
        <w:t xml:space="preserve"> </w:t>
      </w:r>
      <w:r>
        <w:t>Inicio de sesión del usuario administrador</w:t>
      </w:r>
      <w:r w:rsidR="00924BAF">
        <w:t xml:space="preserve"> </w:t>
      </w:r>
      <w:r>
        <w:t xml:space="preserve">– módulo </w:t>
      </w:r>
      <w:r w:rsidR="00361341">
        <w:t xml:space="preserve">- </w:t>
      </w:r>
      <w:r w:rsidR="00B96B96">
        <w:t>usuarios</w:t>
      </w:r>
      <w:r w:rsidR="00924BAF">
        <w:t>,</w:t>
      </w:r>
      <w:r w:rsidR="00B96B96">
        <w:t xml:space="preserve"> publicaciones</w:t>
      </w:r>
      <w:r w:rsidR="00924BAF">
        <w:t xml:space="preserve"> y reportes</w:t>
      </w:r>
      <w:bookmarkEnd w:id="701"/>
      <w:r w:rsidR="00924BAF">
        <w:t xml:space="preserve"> </w:t>
      </w:r>
    </w:p>
    <w:p w14:paraId="57753724" w14:textId="32B353BC" w:rsidR="00B96B96" w:rsidRDefault="00FE6B35" w:rsidP="00543AD3">
      <w:bookmarkStart w:id="702" w:name="_Hlk57417310"/>
      <w:r>
        <w:br/>
      </w:r>
      <w:r w:rsidR="00493226">
        <w:rPr>
          <w:rFonts w:eastAsiaTheme="majorEastAsia" w:cs="Arial"/>
          <w:lang w:eastAsia="pt-BR"/>
        </w:rPr>
        <w:t>En base a</w:t>
      </w:r>
      <w:r>
        <w:rPr>
          <w:rFonts w:eastAsiaTheme="majorEastAsia" w:cs="Arial"/>
          <w:lang w:eastAsia="pt-BR"/>
        </w:rPr>
        <w:t xml:space="preserve"> lo planificado </w:t>
      </w:r>
      <w:r w:rsidR="00493226">
        <w:rPr>
          <w:rFonts w:eastAsiaTheme="majorEastAsia" w:cs="Arial"/>
          <w:lang w:eastAsia="pt-BR"/>
        </w:rPr>
        <w:t>dentro del</w:t>
      </w:r>
      <w:r>
        <w:rPr>
          <w:rFonts w:eastAsiaTheme="majorEastAsia" w:cs="Arial"/>
          <w:lang w:eastAsia="pt-BR"/>
        </w:rPr>
        <w:t xml:space="preserve"> </w:t>
      </w:r>
      <w:r w:rsidRPr="00365DD0">
        <w:rPr>
          <w:rFonts w:eastAsiaTheme="majorEastAsia" w:cs="Arial"/>
          <w:i/>
          <w:iCs/>
          <w:lang w:eastAsia="pt-BR"/>
        </w:rPr>
        <w:t>Sprint Backlog</w:t>
      </w:r>
      <w:r>
        <w:rPr>
          <w:rFonts w:eastAsiaTheme="majorEastAsia" w:cs="Arial"/>
          <w:lang w:eastAsia="pt-BR"/>
        </w:rPr>
        <w:t xml:space="preserve"> </w:t>
      </w:r>
      <w:r w:rsidR="00493226">
        <w:rPr>
          <w:rFonts w:eastAsiaTheme="majorEastAsia" w:cs="Arial"/>
          <w:lang w:eastAsia="pt-BR"/>
        </w:rPr>
        <w:t xml:space="preserve">que </w:t>
      </w:r>
      <w:r w:rsidR="00493226" w:rsidRPr="00493226">
        <w:rPr>
          <w:rFonts w:eastAsiaTheme="majorEastAsia" w:cs="Arial"/>
          <w:lang w:eastAsia="pt-BR"/>
        </w:rPr>
        <w:t xml:space="preserve">se describe dentro del Manual Técnico </w:t>
      </w:r>
      <w:r w:rsidRPr="00365DD0">
        <w:rPr>
          <w:rFonts w:eastAsiaTheme="majorEastAsia" w:cs="Arial"/>
          <w:lang w:eastAsia="pt-BR"/>
        </w:rPr>
        <w:t>(pág</w:t>
      </w:r>
      <w:r>
        <w:rPr>
          <w:rFonts w:eastAsiaTheme="majorEastAsia" w:cs="Arial"/>
          <w:lang w:eastAsia="pt-BR"/>
        </w:rPr>
        <w:t>.</w:t>
      </w:r>
      <w:r w:rsidRPr="00365DD0">
        <w:rPr>
          <w:rFonts w:eastAsiaTheme="majorEastAsia" w:cs="Arial"/>
          <w:lang w:eastAsia="pt-BR"/>
        </w:rPr>
        <w:t xml:space="preserve"> </w:t>
      </w:r>
      <w:r>
        <w:rPr>
          <w:rFonts w:eastAsiaTheme="majorEastAsia" w:cs="Arial"/>
          <w:lang w:eastAsia="pt-BR"/>
        </w:rPr>
        <w:t xml:space="preserve">28 </w:t>
      </w:r>
      <w:r w:rsidRPr="00365DD0">
        <w:rPr>
          <w:rFonts w:eastAsiaTheme="majorEastAsia" w:cs="Arial"/>
          <w:lang w:eastAsia="pt-BR"/>
        </w:rPr>
        <w:t>-</w:t>
      </w:r>
      <w:r w:rsidR="00E5445C">
        <w:rPr>
          <w:rFonts w:eastAsiaTheme="majorEastAsia" w:cs="Arial"/>
          <w:lang w:eastAsia="pt-BR"/>
        </w:rPr>
        <w:t xml:space="preserve"> 40</w:t>
      </w:r>
      <w:r w:rsidRPr="00365DD0">
        <w:rPr>
          <w:rFonts w:eastAsiaTheme="majorEastAsia" w:cs="Arial"/>
          <w:lang w:eastAsia="pt-BR"/>
        </w:rPr>
        <w:t xml:space="preserve">). </w:t>
      </w:r>
      <w:r>
        <w:rPr>
          <w:rFonts w:eastAsiaTheme="majorEastAsia" w:cs="Arial"/>
          <w:lang w:eastAsia="pt-BR"/>
        </w:rPr>
        <w:t xml:space="preserve">Este </w:t>
      </w:r>
      <w:r w:rsidRPr="00365DD0">
        <w:rPr>
          <w:rFonts w:eastAsiaTheme="majorEastAsia" w:cs="Arial"/>
          <w:i/>
          <w:iCs/>
          <w:lang w:eastAsia="pt-BR"/>
        </w:rPr>
        <w:t>Sprint</w:t>
      </w:r>
      <w:r w:rsidRPr="00365DD0">
        <w:rPr>
          <w:rFonts w:eastAsiaTheme="majorEastAsia" w:cs="Arial"/>
          <w:lang w:eastAsia="pt-BR"/>
        </w:rPr>
        <w:t xml:space="preserve"> </w:t>
      </w:r>
      <w:r w:rsidR="00543AD3">
        <w:t xml:space="preserve">incluye las actividades </w:t>
      </w:r>
      <w:r>
        <w:t>para el usuario con perfil administrador, las cuales so</w:t>
      </w:r>
      <w:r w:rsidR="00543AD3">
        <w:t>n:</w:t>
      </w:r>
    </w:p>
    <w:bookmarkEnd w:id="702"/>
    <w:p w14:paraId="41EE72B4" w14:textId="246F8BEE" w:rsidR="00543AD3" w:rsidRDefault="00543AD3" w:rsidP="00543AD3">
      <w:pPr>
        <w:pStyle w:val="Prrafodelista"/>
        <w:numPr>
          <w:ilvl w:val="0"/>
          <w:numId w:val="19"/>
        </w:numPr>
      </w:pPr>
      <w:r w:rsidRPr="00543AD3">
        <w:t>Inicio de sesión del usuario administrador</w:t>
      </w:r>
      <w:r w:rsidR="00FE6B35">
        <w:t>.</w:t>
      </w:r>
    </w:p>
    <w:p w14:paraId="02138A83" w14:textId="32DA12BC" w:rsidR="00543AD3" w:rsidRDefault="00936062" w:rsidP="00543AD3">
      <w:pPr>
        <w:pStyle w:val="Prrafodelista"/>
        <w:numPr>
          <w:ilvl w:val="0"/>
          <w:numId w:val="19"/>
        </w:numPr>
      </w:pPr>
      <w:bookmarkStart w:id="703" w:name="_Hlk57403615"/>
      <w:r>
        <w:t>Creación</w:t>
      </w:r>
      <w:r w:rsidR="00543AD3">
        <w:t>, modificación, visualización y eliminación de usuarios</w:t>
      </w:r>
      <w:r w:rsidR="00FE6B35">
        <w:t>.</w:t>
      </w:r>
    </w:p>
    <w:bookmarkEnd w:id="703"/>
    <w:p w14:paraId="092B8FC7" w14:textId="5D6CF8A8" w:rsidR="00543AD3" w:rsidRDefault="00543AD3" w:rsidP="00543AD3">
      <w:pPr>
        <w:pStyle w:val="Prrafodelista"/>
        <w:numPr>
          <w:ilvl w:val="0"/>
          <w:numId w:val="19"/>
        </w:numPr>
      </w:pPr>
      <w:r>
        <w:t>Creación, modificación, visualización y eliminación de publicaciones</w:t>
      </w:r>
      <w:r w:rsidR="00FE6B35">
        <w:t>.</w:t>
      </w:r>
    </w:p>
    <w:p w14:paraId="0A650C80" w14:textId="052F7D58" w:rsidR="00924BAF" w:rsidRDefault="00543AD3" w:rsidP="00924BAF">
      <w:pPr>
        <w:pStyle w:val="Prrafodelista"/>
        <w:numPr>
          <w:ilvl w:val="0"/>
          <w:numId w:val="19"/>
        </w:numPr>
      </w:pPr>
      <w:bookmarkStart w:id="704" w:name="_Hlk57417629"/>
      <w:r>
        <w:t>Generación de reportes de publicaciones</w:t>
      </w:r>
      <w:r w:rsidR="00FE6B35">
        <w:t>.</w:t>
      </w:r>
    </w:p>
    <w:p w14:paraId="33B4FAA3" w14:textId="47A582F3" w:rsidR="00C07F0E" w:rsidRDefault="00C07F0E" w:rsidP="00C07F0E">
      <w:pPr>
        <w:pStyle w:val="Ttulo3"/>
      </w:pPr>
      <w:bookmarkStart w:id="705" w:name="_Toc58342071"/>
      <w:r>
        <w:t>Inicio de sesión del usuario administrador</w:t>
      </w:r>
      <w:bookmarkEnd w:id="705"/>
    </w:p>
    <w:p w14:paraId="569A817D" w14:textId="634CC341" w:rsidR="00FE6B35" w:rsidRDefault="00CF4613" w:rsidP="00924BAF">
      <w:bookmarkStart w:id="706" w:name="_Hlk57418814"/>
      <w:bookmarkEnd w:id="704"/>
      <w:r>
        <w:t>Para el desarrollo del presente proyecto, se determina que el usuario administrador</w:t>
      </w:r>
      <w:r w:rsidR="00924BAF">
        <w:t xml:space="preserve"> </w:t>
      </w:r>
      <w:r w:rsidR="00FE6B35">
        <w:t xml:space="preserve">debe iniciar sesión con </w:t>
      </w:r>
      <w:r>
        <w:t>el correo electrónico</w:t>
      </w:r>
      <w:r w:rsidR="009F416E">
        <w:t xml:space="preserve"> </w:t>
      </w:r>
      <w:r>
        <w:t xml:space="preserve">y la contraseña especificada al momento de registrarse, estas credenciales deben ser colocadas en los campos </w:t>
      </w:r>
      <w:r w:rsidR="0061665B">
        <w:t xml:space="preserve">respectivos </w:t>
      </w:r>
      <w:r>
        <w:t xml:space="preserve">como </w:t>
      </w:r>
      <w:r w:rsidR="009F416E" w:rsidRPr="005370E6">
        <w:fldChar w:fldCharType="begin"/>
      </w:r>
      <w:r w:rsidR="009F416E" w:rsidRPr="005370E6">
        <w:instrText xml:space="preserve"> REF _Ref57402525 \h  \* MERGEFORMAT </w:instrText>
      </w:r>
      <w:r w:rsidR="009F416E" w:rsidRPr="005370E6">
        <w:fldChar w:fldCharType="separate"/>
      </w:r>
      <w:r w:rsidR="009C7FA6" w:rsidRPr="009C7FA6">
        <w:rPr>
          <w:b/>
          <w:bCs/>
        </w:rPr>
        <w:br/>
      </w:r>
      <w:r w:rsidR="0061665B">
        <w:rPr>
          <w:bCs/>
        </w:rPr>
        <w:t>i</w:t>
      </w:r>
      <w:r w:rsidR="0061665B" w:rsidRPr="0061665B">
        <w:rPr>
          <w:bCs/>
        </w:rPr>
        <w:t>lustra</w:t>
      </w:r>
      <w:ins w:id="707" w:author="Daniel Casagallo" w:date="2020-12-21T19:08:00Z">
        <w:r w:rsidR="00410875">
          <w:rPr>
            <w:bCs/>
          </w:rPr>
          <w:t xml:space="preserve"> </w:t>
        </w:r>
      </w:ins>
      <w:ins w:id="708" w:author="Daniel Casagallo" w:date="2020-12-21T19:12:00Z">
        <w:r w:rsidR="00B16B79">
          <w:rPr>
            <w:rFonts w:cs="Arial"/>
            <w:color w:val="000000" w:themeColor="text1"/>
            <w:lang w:eastAsia="pt-BR"/>
          </w:rPr>
          <w:t>l</w:t>
        </w:r>
      </w:ins>
      <w:ins w:id="709" w:author="Daniel Casagallo" w:date="2020-12-21T19:08:00Z">
        <w:r w:rsidR="00410875">
          <w:rPr>
            <w:rFonts w:cs="Arial"/>
            <w:color w:val="000000" w:themeColor="text1"/>
            <w:lang w:eastAsia="pt-BR"/>
          </w:rPr>
          <w:t>a</w:t>
        </w:r>
      </w:ins>
      <w:r w:rsidR="0061665B">
        <w:rPr>
          <w:b/>
          <w:bCs/>
        </w:rPr>
        <w:t xml:space="preserve"> </w:t>
      </w:r>
      <w:r w:rsidR="009C7FA6" w:rsidRPr="009C7FA6">
        <w:rPr>
          <w:b/>
          <w:bCs/>
        </w:rPr>
        <w:t>Fig.</w:t>
      </w:r>
      <w:r w:rsidR="00A56D79">
        <w:rPr>
          <w:b/>
          <w:bCs/>
          <w:noProof/>
        </w:rPr>
        <w:t xml:space="preserve"> </w:t>
      </w:r>
      <w:r w:rsidR="009C7FA6" w:rsidRPr="009C7FA6">
        <w:rPr>
          <w:b/>
          <w:bCs/>
          <w:iCs/>
          <w:noProof/>
        </w:rPr>
        <w:t>10</w:t>
      </w:r>
      <w:r w:rsidR="009F416E" w:rsidRPr="005370E6">
        <w:fldChar w:fldCharType="end"/>
      </w:r>
      <w:r w:rsidRPr="005370E6">
        <w:t>.</w:t>
      </w:r>
      <w:r w:rsidR="009F416E" w:rsidRPr="005370E6">
        <w:t xml:space="preserve"> </w:t>
      </w:r>
      <w:r w:rsidR="0061665B">
        <w:t xml:space="preserve">Por otra parte, </w:t>
      </w:r>
      <w:r w:rsidR="00493226">
        <w:rPr>
          <w:rFonts w:eastAsiaTheme="majorEastAsia" w:cs="Arial"/>
          <w:lang w:eastAsia="pt-BR"/>
        </w:rPr>
        <w:t>las instrucciones así mismo como las pantallas usadas en</w:t>
      </w:r>
      <w:r w:rsidR="007F2201">
        <w:rPr>
          <w:rFonts w:eastAsiaTheme="majorEastAsia" w:cs="Arial"/>
          <w:lang w:eastAsia="pt-BR"/>
        </w:rPr>
        <w:t xml:space="preserve"> el </w:t>
      </w:r>
      <w:r w:rsidR="007F2201">
        <w:t>ingreso y</w:t>
      </w:r>
      <w:r w:rsidR="00493226">
        <w:t xml:space="preserve"> al momento de reestablecer </w:t>
      </w:r>
      <w:r w:rsidR="007F2201">
        <w:t>la contraseña</w:t>
      </w:r>
      <w:r w:rsidR="007F2201">
        <w:rPr>
          <w:rFonts w:eastAsiaTheme="majorEastAsia" w:cs="Arial"/>
          <w:lang w:eastAsia="pt-BR"/>
        </w:rPr>
        <w:t xml:space="preserve"> se </w:t>
      </w:r>
      <w:r w:rsidR="0061665B">
        <w:rPr>
          <w:rFonts w:eastAsiaTheme="majorEastAsia" w:cs="Arial"/>
          <w:lang w:eastAsia="pt-BR"/>
        </w:rPr>
        <w:t>presentan</w:t>
      </w:r>
      <w:r w:rsidR="007F2201">
        <w:rPr>
          <w:rFonts w:eastAsiaTheme="majorEastAsia" w:cs="Arial"/>
          <w:lang w:eastAsia="pt-BR"/>
        </w:rPr>
        <w:t xml:space="preserve"> en el Manual de Usuario.</w:t>
      </w:r>
    </w:p>
    <w:p w14:paraId="40EB30DA" w14:textId="799DCCF7" w:rsidR="009F416E" w:rsidRPr="00802EC4" w:rsidRDefault="009F416E" w:rsidP="00802EC4">
      <w:pPr>
        <w:keepNext/>
        <w:jc w:val="center"/>
        <w:rPr>
          <w:iCs/>
          <w:sz w:val="20"/>
          <w:szCs w:val="20"/>
        </w:rPr>
      </w:pPr>
      <w:bookmarkStart w:id="710" w:name="_Toc58342116"/>
      <w:bookmarkEnd w:id="706"/>
      <w:r>
        <w:rPr>
          <w:noProof/>
          <w:lang w:val="es-ES" w:eastAsia="es-ES"/>
        </w:rPr>
        <w:lastRenderedPageBreak/>
        <w:drawing>
          <wp:inline distT="0" distB="0" distL="0" distR="0" wp14:anchorId="04632F56" wp14:editId="75DDAD87">
            <wp:extent cx="2874786" cy="2190750"/>
            <wp:effectExtent l="57150" t="57150" r="116205" b="1143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2615" t="9609" r="22438" b="6049"/>
                    <a:stretch/>
                  </pic:blipFill>
                  <pic:spPr bwMode="auto">
                    <a:xfrm>
                      <a:off x="0" y="0"/>
                      <a:ext cx="2898602" cy="220889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711" w:name="_Ref57402525"/>
      <w:r w:rsidR="00F33BC2">
        <w:rPr>
          <w:b/>
          <w:bCs/>
          <w:iCs/>
          <w:sz w:val="20"/>
          <w:szCs w:val="20"/>
        </w:rPr>
        <w:br/>
      </w:r>
      <w:r w:rsidRPr="00802EC4">
        <w:rPr>
          <w:b/>
          <w:bCs/>
          <w:iCs/>
          <w:sz w:val="20"/>
          <w:szCs w:val="20"/>
        </w:rPr>
        <w:t xml:space="preserve">Fig.  </w:t>
      </w:r>
      <w:r w:rsidRPr="00802EC4">
        <w:rPr>
          <w:b/>
          <w:bCs/>
          <w:iCs/>
          <w:sz w:val="20"/>
          <w:szCs w:val="20"/>
        </w:rPr>
        <w:fldChar w:fldCharType="begin"/>
      </w:r>
      <w:r w:rsidRPr="00802EC4">
        <w:rPr>
          <w:b/>
          <w:bCs/>
          <w:iCs/>
          <w:sz w:val="20"/>
          <w:szCs w:val="20"/>
        </w:rPr>
        <w:instrText xml:space="preserve"> SEQ Fig._ \* ARABIC </w:instrText>
      </w:r>
      <w:r w:rsidRPr="00802EC4">
        <w:rPr>
          <w:b/>
          <w:bCs/>
          <w:iCs/>
          <w:sz w:val="20"/>
          <w:szCs w:val="20"/>
        </w:rPr>
        <w:fldChar w:fldCharType="separate"/>
      </w:r>
      <w:r w:rsidR="009C7FA6">
        <w:rPr>
          <w:b/>
          <w:bCs/>
          <w:iCs/>
          <w:noProof/>
          <w:sz w:val="20"/>
          <w:szCs w:val="20"/>
        </w:rPr>
        <w:t>10</w:t>
      </w:r>
      <w:r w:rsidRPr="00802EC4">
        <w:rPr>
          <w:b/>
          <w:bCs/>
          <w:iCs/>
          <w:sz w:val="20"/>
          <w:szCs w:val="20"/>
        </w:rPr>
        <w:fldChar w:fldCharType="end"/>
      </w:r>
      <w:bookmarkEnd w:id="711"/>
      <w:r w:rsidRPr="00802EC4">
        <w:rPr>
          <w:b/>
          <w:bCs/>
          <w:iCs/>
          <w:sz w:val="20"/>
          <w:szCs w:val="20"/>
        </w:rPr>
        <w:t>:</w:t>
      </w:r>
      <w:r w:rsidRPr="00802EC4">
        <w:rPr>
          <w:iCs/>
          <w:sz w:val="20"/>
          <w:szCs w:val="20"/>
        </w:rPr>
        <w:t xml:space="preserve"> Página inicio de sesión</w:t>
      </w:r>
      <w:r w:rsidR="00C07F0E" w:rsidRPr="00802EC4">
        <w:rPr>
          <w:iCs/>
          <w:sz w:val="20"/>
          <w:szCs w:val="20"/>
        </w:rPr>
        <w:t xml:space="preserve"> administrador</w:t>
      </w:r>
      <w:bookmarkEnd w:id="710"/>
    </w:p>
    <w:p w14:paraId="6EBDCA4D" w14:textId="1DB606C3" w:rsidR="00F05CC6" w:rsidRDefault="0061665B" w:rsidP="009F416E">
      <w:bookmarkStart w:id="712" w:name="_Hlk57419060"/>
      <w:r>
        <w:t xml:space="preserve">Posterior a ello, </w:t>
      </w:r>
      <w:r w:rsidR="00F33BC2">
        <w:t>el</w:t>
      </w:r>
      <w:r w:rsidR="00F05CC6" w:rsidRPr="00F05CC6">
        <w:t xml:space="preserve"> </w:t>
      </w:r>
      <w:del w:id="713" w:author="Daniel Casagallo" w:date="2020-12-21T18:43:00Z">
        <w:r w:rsidR="005C2136" w:rsidDel="0096106E">
          <w:delText>Sistema</w:delText>
        </w:r>
      </w:del>
      <w:ins w:id="714" w:author="Daniel Casagallo" w:date="2020-12-21T18:43:00Z">
        <w:r w:rsidR="0096106E">
          <w:t>Sistema</w:t>
        </w:r>
      </w:ins>
      <w:r w:rsidR="00F05CC6" w:rsidRPr="00F05CC6">
        <w:t xml:space="preserve"> </w:t>
      </w:r>
      <w:del w:id="715" w:author="Daniel Casagallo" w:date="2020-12-21T18:44:00Z">
        <w:r w:rsidR="005C2136" w:rsidDel="0096106E">
          <w:delText>Web</w:delText>
        </w:r>
      </w:del>
      <w:ins w:id="716" w:author="Daniel Casagallo" w:date="2020-12-21T18:44:00Z">
        <w:r w:rsidR="0096106E">
          <w:t>Web</w:t>
        </w:r>
      </w:ins>
      <w:r w:rsidR="00F05CC6" w:rsidRPr="00F05CC6">
        <w:t xml:space="preserve"> </w:t>
      </w:r>
      <w:r w:rsidR="00F05CC6">
        <w:t xml:space="preserve">inmediatamente </w:t>
      </w:r>
      <w:r w:rsidR="00F33BC2">
        <w:t xml:space="preserve">a través de un </w:t>
      </w:r>
      <w:del w:id="717" w:author="Daniel Casagallo" w:date="2020-12-21T18:43:00Z">
        <w:r w:rsidR="00F33BC2" w:rsidDel="0096106E">
          <w:delText>sistema</w:delText>
        </w:r>
      </w:del>
      <w:ins w:id="718" w:author="Daniel Casagallo" w:date="2020-12-21T18:43:00Z">
        <w:r w:rsidR="0096106E">
          <w:t>Sistema</w:t>
        </w:r>
      </w:ins>
      <w:r w:rsidR="00F33BC2">
        <w:t xml:space="preserve"> de roles y permisos</w:t>
      </w:r>
      <w:r>
        <w:t xml:space="preserve"> valida</w:t>
      </w:r>
      <w:r w:rsidR="00F33BC2">
        <w:t xml:space="preserve"> </w:t>
      </w:r>
      <w:r>
        <w:t xml:space="preserve">que </w:t>
      </w:r>
      <w:r w:rsidR="00C433E3" w:rsidRPr="00C433E3">
        <w:t>los campos ingresados sean correctos y que cumplan con los parámetros establecidos</w:t>
      </w:r>
      <w:r w:rsidR="00F05CC6" w:rsidRPr="005370E6">
        <w:t xml:space="preserve">. </w:t>
      </w:r>
      <w:r w:rsidR="00F33BC2" w:rsidRPr="005370E6">
        <w:t xml:space="preserve">Posterior a ello, al usuario </w:t>
      </w:r>
      <w:r w:rsidR="00F05CC6" w:rsidRPr="005370E6">
        <w:t xml:space="preserve">se </w:t>
      </w:r>
      <w:r w:rsidR="00F33BC2" w:rsidRPr="005370E6">
        <w:t xml:space="preserve">le presenta </w:t>
      </w:r>
      <w:r w:rsidR="007F4121">
        <w:t>el módulo inicio junto con las sesiones correspondientes a su cargo</w:t>
      </w:r>
      <w:r w:rsidR="00F05CC6" w:rsidRPr="005370E6">
        <w:t xml:space="preserve">, </w:t>
      </w:r>
      <w:r w:rsidR="007F4121">
        <w:t>como se visualiza en la</w:t>
      </w:r>
      <w:r w:rsidR="00F33BC2" w:rsidRPr="005370E6">
        <w:t xml:space="preserve"> </w:t>
      </w:r>
      <w:r w:rsidR="00F05CC6" w:rsidRPr="005370E6">
        <w:fldChar w:fldCharType="begin"/>
      </w:r>
      <w:r w:rsidR="00F05CC6" w:rsidRPr="005370E6">
        <w:instrText xml:space="preserve"> REF _Ref57403186 \h  \* MERGEFORMAT </w:instrText>
      </w:r>
      <w:r w:rsidR="00F05CC6" w:rsidRPr="005370E6">
        <w:fldChar w:fldCharType="separate"/>
      </w:r>
      <w:r w:rsidR="009C7FA6" w:rsidRPr="009C7FA6">
        <w:rPr>
          <w:b/>
          <w:bCs/>
        </w:rPr>
        <w:t>Fig</w:t>
      </w:r>
      <w:r w:rsidR="009C7FA6" w:rsidRPr="009C7FA6">
        <w:rPr>
          <w:b/>
          <w:bCs/>
          <w:noProof/>
        </w:rPr>
        <w:t>.</w:t>
      </w:r>
      <w:r w:rsidR="009C7FA6" w:rsidRPr="009C7FA6">
        <w:rPr>
          <w:b/>
          <w:bCs/>
          <w:iCs/>
          <w:noProof/>
        </w:rPr>
        <w:t xml:space="preserve"> </w:t>
      </w:r>
      <w:r w:rsidR="009C7FA6">
        <w:rPr>
          <w:b/>
          <w:bCs/>
          <w:iCs/>
          <w:noProof/>
          <w:sz w:val="20"/>
          <w:szCs w:val="20"/>
        </w:rPr>
        <w:t>11</w:t>
      </w:r>
      <w:r w:rsidR="00F05CC6" w:rsidRPr="005370E6">
        <w:fldChar w:fldCharType="end"/>
      </w:r>
      <w:r w:rsidR="00F33BC2" w:rsidRPr="005370E6">
        <w:t>.</w:t>
      </w:r>
    </w:p>
    <w:p w14:paraId="2289C389" w14:textId="28F15748" w:rsidR="00924BAF" w:rsidRDefault="00F05CC6" w:rsidP="00802EC4">
      <w:pPr>
        <w:keepNext/>
        <w:jc w:val="center"/>
        <w:rPr>
          <w:iCs/>
          <w:sz w:val="20"/>
          <w:szCs w:val="20"/>
        </w:rPr>
      </w:pPr>
      <w:bookmarkStart w:id="719" w:name="_Toc58342117"/>
      <w:bookmarkEnd w:id="712"/>
      <w:r>
        <w:rPr>
          <w:noProof/>
          <w:lang w:val="es-ES" w:eastAsia="es-ES"/>
        </w:rPr>
        <w:drawing>
          <wp:inline distT="0" distB="0" distL="0" distR="0" wp14:anchorId="151E3818" wp14:editId="1663B740">
            <wp:extent cx="2108579" cy="2516690"/>
            <wp:effectExtent l="57150" t="57150" r="120650" b="11239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0">
                      <a:extLst>
                        <a:ext uri="{28A0092B-C50C-407E-A947-70E740481C1C}">
                          <a14:useLocalDpi xmlns:a14="http://schemas.microsoft.com/office/drawing/2010/main" val="0"/>
                        </a:ext>
                      </a:extLst>
                    </a:blip>
                    <a:srcRect t="1079" r="83569" b="58993"/>
                    <a:stretch/>
                  </pic:blipFill>
                  <pic:spPr bwMode="auto">
                    <a:xfrm>
                      <a:off x="0" y="0"/>
                      <a:ext cx="2115115" cy="252449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720" w:name="_Ref57403186"/>
      <w:r w:rsidR="00802EC4">
        <w:rPr>
          <w:b/>
          <w:bCs/>
          <w:i/>
          <w:iCs/>
          <w:sz w:val="20"/>
          <w:szCs w:val="20"/>
        </w:rPr>
        <w:br/>
      </w:r>
      <w:r w:rsidRPr="00802EC4">
        <w:rPr>
          <w:b/>
          <w:bCs/>
          <w:iCs/>
          <w:sz w:val="20"/>
          <w:szCs w:val="20"/>
        </w:rPr>
        <w:t xml:space="preserve">Fig.  </w:t>
      </w:r>
      <w:r w:rsidRPr="00802EC4">
        <w:rPr>
          <w:b/>
          <w:bCs/>
          <w:iCs/>
          <w:sz w:val="20"/>
          <w:szCs w:val="20"/>
        </w:rPr>
        <w:fldChar w:fldCharType="begin"/>
      </w:r>
      <w:r w:rsidRPr="00802EC4">
        <w:rPr>
          <w:b/>
          <w:bCs/>
          <w:iCs/>
          <w:sz w:val="20"/>
          <w:szCs w:val="20"/>
        </w:rPr>
        <w:instrText xml:space="preserve"> SEQ Fig._ \* ARABIC </w:instrText>
      </w:r>
      <w:r w:rsidRPr="00802EC4">
        <w:rPr>
          <w:b/>
          <w:bCs/>
          <w:iCs/>
          <w:sz w:val="20"/>
          <w:szCs w:val="20"/>
        </w:rPr>
        <w:fldChar w:fldCharType="separate"/>
      </w:r>
      <w:r w:rsidR="009C7FA6">
        <w:rPr>
          <w:b/>
          <w:bCs/>
          <w:iCs/>
          <w:noProof/>
          <w:sz w:val="20"/>
          <w:szCs w:val="20"/>
        </w:rPr>
        <w:t>11</w:t>
      </w:r>
      <w:r w:rsidRPr="00802EC4">
        <w:rPr>
          <w:b/>
          <w:bCs/>
          <w:iCs/>
          <w:sz w:val="20"/>
          <w:szCs w:val="20"/>
        </w:rPr>
        <w:fldChar w:fldCharType="end"/>
      </w:r>
      <w:bookmarkEnd w:id="720"/>
      <w:r w:rsidRPr="00802EC4">
        <w:rPr>
          <w:b/>
          <w:bCs/>
          <w:iCs/>
          <w:sz w:val="20"/>
          <w:szCs w:val="20"/>
        </w:rPr>
        <w:t>:</w:t>
      </w:r>
      <w:r w:rsidRPr="00802EC4">
        <w:rPr>
          <w:iCs/>
          <w:sz w:val="20"/>
          <w:szCs w:val="20"/>
        </w:rPr>
        <w:t xml:space="preserve"> Módulos </w:t>
      </w:r>
      <w:r w:rsidR="00F33BC2">
        <w:rPr>
          <w:iCs/>
          <w:sz w:val="20"/>
          <w:szCs w:val="20"/>
        </w:rPr>
        <w:t xml:space="preserve">del usuario con </w:t>
      </w:r>
      <w:r w:rsidRPr="00802EC4">
        <w:rPr>
          <w:iCs/>
          <w:sz w:val="20"/>
          <w:szCs w:val="20"/>
        </w:rPr>
        <w:t xml:space="preserve">perfil </w:t>
      </w:r>
      <w:r w:rsidR="00F33BC2">
        <w:rPr>
          <w:iCs/>
          <w:sz w:val="20"/>
          <w:szCs w:val="20"/>
        </w:rPr>
        <w:t>a</w:t>
      </w:r>
      <w:r w:rsidRPr="00802EC4">
        <w:rPr>
          <w:iCs/>
          <w:sz w:val="20"/>
          <w:szCs w:val="20"/>
        </w:rPr>
        <w:t>dministrador</w:t>
      </w:r>
      <w:bookmarkEnd w:id="719"/>
    </w:p>
    <w:p w14:paraId="71086821" w14:textId="0F216B74" w:rsidR="004D6323" w:rsidRDefault="00936062" w:rsidP="004D6323">
      <w:pPr>
        <w:pStyle w:val="Ttulo3"/>
      </w:pPr>
      <w:bookmarkStart w:id="721" w:name="_Toc58342072"/>
      <w:r>
        <w:t>Creación</w:t>
      </w:r>
      <w:r w:rsidR="004D6323" w:rsidRPr="004D6323">
        <w:t>, modificación, visualización y eliminación de usuarios</w:t>
      </w:r>
      <w:bookmarkEnd w:id="721"/>
    </w:p>
    <w:p w14:paraId="767A4040" w14:textId="6DEAE4E2" w:rsidR="004B7855" w:rsidRDefault="002C0F03" w:rsidP="003B7DC4">
      <w:r w:rsidRPr="002C0F03">
        <w:t xml:space="preserve">El </w:t>
      </w:r>
      <w:r>
        <w:t>módulo</w:t>
      </w:r>
      <w:r w:rsidRPr="002C0F03">
        <w:t xml:space="preserve"> </w:t>
      </w:r>
      <w:r w:rsidR="00F33BC2">
        <w:t xml:space="preserve">de </w:t>
      </w:r>
      <w:r>
        <w:t>usuarios</w:t>
      </w:r>
      <w:r w:rsidRPr="002C0F03">
        <w:t xml:space="preserve"> es</w:t>
      </w:r>
      <w:r w:rsidR="004701F8">
        <w:t>tá</w:t>
      </w:r>
      <w:r w:rsidR="00C433E3">
        <w:t xml:space="preserve"> </w:t>
      </w:r>
      <w:r w:rsidRPr="002C0F03">
        <w:t xml:space="preserve">dedicado </w:t>
      </w:r>
      <w:r>
        <w:t xml:space="preserve">exclusivamente </w:t>
      </w:r>
      <w:r w:rsidR="00F33BC2">
        <w:t xml:space="preserve">para el usuario con perfil </w:t>
      </w:r>
      <w:r>
        <w:t>administrador</w:t>
      </w:r>
      <w:r w:rsidRPr="002C0F03">
        <w:t xml:space="preserve">, </w:t>
      </w:r>
      <w:r w:rsidR="00F33BC2">
        <w:t xml:space="preserve">incluyendo funcionalidades </w:t>
      </w:r>
      <w:r w:rsidRPr="002C0F03">
        <w:t xml:space="preserve">para la creación de nuevos </w:t>
      </w:r>
      <w:r w:rsidR="00F33BC2">
        <w:t>perfiles. Es por ello</w:t>
      </w:r>
      <w:r w:rsidR="00315292">
        <w:t xml:space="preserve"> </w:t>
      </w:r>
      <w:proofErr w:type="gramStart"/>
      <w:r w:rsidR="00315292">
        <w:t>que</w:t>
      </w:r>
      <w:proofErr w:type="gramEnd"/>
      <w:r w:rsidR="00F33BC2" w:rsidRPr="005370E6">
        <w:t>,</w:t>
      </w:r>
      <w:r w:rsidR="00936062" w:rsidRPr="005370E6">
        <w:t xml:space="preserve"> </w:t>
      </w:r>
      <w:ins w:id="722" w:author="Docente" w:date="2020-12-15T04:05:00Z">
        <w:r w:rsidR="008A5314">
          <w:t xml:space="preserve">la </w:t>
        </w:r>
      </w:ins>
      <w:r w:rsidR="00936062" w:rsidRPr="005370E6">
        <w:fldChar w:fldCharType="begin"/>
      </w:r>
      <w:r w:rsidR="00936062" w:rsidRPr="005370E6">
        <w:instrText xml:space="preserve"> REF _Ref57411747 \h  \* MERGEFORMAT </w:instrText>
      </w:r>
      <w:r w:rsidR="00936062" w:rsidRPr="005370E6">
        <w:fldChar w:fldCharType="separate"/>
      </w:r>
      <w:r w:rsidR="009C7FA6" w:rsidRPr="009C7FA6">
        <w:rPr>
          <w:b/>
          <w:bCs/>
          <w:noProof/>
        </w:rPr>
        <w:t>Fig</w:t>
      </w:r>
      <w:r w:rsidR="009C7FA6" w:rsidRPr="009C7FA6">
        <w:rPr>
          <w:b/>
          <w:bCs/>
          <w:iCs/>
          <w:noProof/>
        </w:rPr>
        <w:t>.</w:t>
      </w:r>
      <w:r w:rsidR="0061665B">
        <w:rPr>
          <w:b/>
          <w:bCs/>
          <w:iCs/>
          <w:sz w:val="20"/>
          <w:szCs w:val="20"/>
        </w:rPr>
        <w:t xml:space="preserve"> </w:t>
      </w:r>
      <w:r w:rsidR="009C7FA6">
        <w:rPr>
          <w:b/>
          <w:bCs/>
          <w:iCs/>
          <w:noProof/>
          <w:sz w:val="20"/>
          <w:szCs w:val="20"/>
        </w:rPr>
        <w:t>12</w:t>
      </w:r>
      <w:r w:rsidR="00936062" w:rsidRPr="005370E6">
        <w:fldChar w:fldCharType="end"/>
      </w:r>
      <w:r w:rsidR="00936062" w:rsidRPr="005370E6">
        <w:t xml:space="preserve"> </w:t>
      </w:r>
      <w:r w:rsidRPr="005370E6">
        <w:t>ilustra el f</w:t>
      </w:r>
      <w:r w:rsidR="00F33BC2" w:rsidRPr="005370E6">
        <w:t xml:space="preserve">ormulario que se debe llenar para la creación de </w:t>
      </w:r>
      <w:r w:rsidRPr="005370E6">
        <w:t xml:space="preserve">un nuevo </w:t>
      </w:r>
      <w:r w:rsidR="00936062" w:rsidRPr="005370E6">
        <w:t>usuario</w:t>
      </w:r>
      <w:r w:rsidRPr="005370E6">
        <w:t xml:space="preserve">, </w:t>
      </w:r>
      <w:r w:rsidR="0061665B">
        <w:t>con</w:t>
      </w:r>
      <w:r w:rsidR="00315292" w:rsidRPr="005370E6">
        <w:t>juntamente con</w:t>
      </w:r>
      <w:r w:rsidR="00F33BC2">
        <w:t xml:space="preserve"> las validaciones para cada campo.</w:t>
      </w:r>
      <w:r w:rsidR="004B7855">
        <w:t xml:space="preserve"> </w:t>
      </w:r>
      <w:r w:rsidR="007F4121">
        <w:t>Por otra parte, dentro d</w:t>
      </w:r>
      <w:r w:rsidR="004B7855">
        <w:t>e</w:t>
      </w:r>
      <w:r w:rsidRPr="002C0F03">
        <w:t xml:space="preserve">l </w:t>
      </w:r>
      <w:r w:rsidR="004B7855" w:rsidRPr="002C0F03">
        <w:t xml:space="preserve">Manual </w:t>
      </w:r>
      <w:r w:rsidRPr="002C0F03">
        <w:t xml:space="preserve">del </w:t>
      </w:r>
      <w:r w:rsidR="004B7855" w:rsidRPr="002C0F03">
        <w:t xml:space="preserve">Usuario </w:t>
      </w:r>
      <w:r w:rsidR="004B7855">
        <w:t xml:space="preserve">se </w:t>
      </w:r>
      <w:r w:rsidR="007F4121">
        <w:rPr>
          <w:rFonts w:eastAsiaTheme="majorEastAsia" w:cs="Arial"/>
          <w:lang w:eastAsia="pt-BR"/>
        </w:rPr>
        <w:t xml:space="preserve">detallan las instrucciones </w:t>
      </w:r>
      <w:r w:rsidR="004B7855">
        <w:rPr>
          <w:rFonts w:eastAsiaTheme="majorEastAsia" w:cs="Arial"/>
          <w:lang w:eastAsia="pt-BR"/>
        </w:rPr>
        <w:t xml:space="preserve">y </w:t>
      </w:r>
      <w:r w:rsidR="007F4121">
        <w:rPr>
          <w:rFonts w:eastAsiaTheme="majorEastAsia" w:cs="Arial"/>
          <w:lang w:eastAsia="pt-BR"/>
        </w:rPr>
        <w:t>diseños</w:t>
      </w:r>
      <w:r w:rsidR="004B7855">
        <w:rPr>
          <w:rFonts w:eastAsiaTheme="majorEastAsia" w:cs="Arial"/>
          <w:lang w:eastAsia="pt-BR"/>
        </w:rPr>
        <w:t xml:space="preserve"> para la </w:t>
      </w:r>
      <w:r w:rsidR="004B7855">
        <w:t>visualización, modificación y eliminación de usuarios.</w:t>
      </w:r>
    </w:p>
    <w:p w14:paraId="76968863" w14:textId="3B652FAE" w:rsidR="003305F4" w:rsidRPr="003305F4" w:rsidRDefault="009655CF" w:rsidP="00802EC4">
      <w:pPr>
        <w:keepNext/>
        <w:jc w:val="center"/>
        <w:rPr>
          <w:i/>
          <w:iCs/>
          <w:sz w:val="20"/>
          <w:szCs w:val="20"/>
        </w:rPr>
      </w:pPr>
      <w:bookmarkStart w:id="723" w:name="_Ref57411747"/>
      <w:bookmarkStart w:id="724" w:name="_Toc58342118"/>
      <w:r>
        <w:rPr>
          <w:noProof/>
          <w:lang w:val="es-ES" w:eastAsia="es-ES"/>
        </w:rPr>
        <w:lastRenderedPageBreak/>
        <w:drawing>
          <wp:inline distT="0" distB="0" distL="0" distR="0" wp14:anchorId="14DF82E4" wp14:editId="28CE73F4">
            <wp:extent cx="3248724" cy="2661920"/>
            <wp:effectExtent l="57150" t="57150" r="123190" b="1193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63"/>
                    <a:stretch/>
                  </pic:blipFill>
                  <pic:spPr bwMode="auto">
                    <a:xfrm>
                      <a:off x="0" y="0"/>
                      <a:ext cx="3248724" cy="26619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02EC4">
        <w:rPr>
          <w:b/>
          <w:bCs/>
          <w:i/>
          <w:iCs/>
          <w:sz w:val="20"/>
          <w:szCs w:val="20"/>
        </w:rPr>
        <w:br/>
      </w:r>
      <w:r w:rsidR="00936062" w:rsidRPr="009655CF">
        <w:rPr>
          <w:b/>
          <w:bCs/>
          <w:iCs/>
          <w:sz w:val="20"/>
          <w:szCs w:val="20"/>
        </w:rPr>
        <w:t xml:space="preserve">Fig.  </w:t>
      </w:r>
      <w:r w:rsidR="00936062" w:rsidRPr="009655CF">
        <w:rPr>
          <w:b/>
          <w:bCs/>
          <w:iCs/>
          <w:sz w:val="20"/>
          <w:szCs w:val="20"/>
        </w:rPr>
        <w:fldChar w:fldCharType="begin"/>
      </w:r>
      <w:r w:rsidR="00936062" w:rsidRPr="009655CF">
        <w:rPr>
          <w:b/>
          <w:bCs/>
          <w:iCs/>
          <w:sz w:val="20"/>
          <w:szCs w:val="20"/>
        </w:rPr>
        <w:instrText xml:space="preserve"> SEQ Fig._ \* ARABIC </w:instrText>
      </w:r>
      <w:r w:rsidR="00936062" w:rsidRPr="009655CF">
        <w:rPr>
          <w:b/>
          <w:bCs/>
          <w:iCs/>
          <w:sz w:val="20"/>
          <w:szCs w:val="20"/>
        </w:rPr>
        <w:fldChar w:fldCharType="separate"/>
      </w:r>
      <w:r w:rsidR="009C7FA6">
        <w:rPr>
          <w:b/>
          <w:bCs/>
          <w:iCs/>
          <w:noProof/>
          <w:sz w:val="20"/>
          <w:szCs w:val="20"/>
        </w:rPr>
        <w:t>12</w:t>
      </w:r>
      <w:r w:rsidR="00936062" w:rsidRPr="009655CF">
        <w:rPr>
          <w:b/>
          <w:bCs/>
          <w:iCs/>
          <w:sz w:val="20"/>
          <w:szCs w:val="20"/>
        </w:rPr>
        <w:fldChar w:fldCharType="end"/>
      </w:r>
      <w:bookmarkEnd w:id="723"/>
      <w:r w:rsidR="00936062" w:rsidRPr="009655CF">
        <w:rPr>
          <w:b/>
          <w:bCs/>
          <w:iCs/>
          <w:sz w:val="20"/>
          <w:szCs w:val="20"/>
        </w:rPr>
        <w:t>:</w:t>
      </w:r>
      <w:r w:rsidR="00936062" w:rsidRPr="009655CF">
        <w:rPr>
          <w:iCs/>
          <w:sz w:val="20"/>
          <w:szCs w:val="20"/>
        </w:rPr>
        <w:t xml:space="preserve"> Formulario </w:t>
      </w:r>
      <w:r w:rsidR="00867C31" w:rsidRPr="009655CF">
        <w:rPr>
          <w:iCs/>
          <w:sz w:val="20"/>
          <w:szCs w:val="20"/>
        </w:rPr>
        <w:t>para la c</w:t>
      </w:r>
      <w:r w:rsidR="00936062" w:rsidRPr="009655CF">
        <w:rPr>
          <w:iCs/>
          <w:sz w:val="20"/>
          <w:szCs w:val="20"/>
        </w:rPr>
        <w:t>reación de usuarios</w:t>
      </w:r>
      <w:bookmarkEnd w:id="724"/>
    </w:p>
    <w:p w14:paraId="5B19A1BF" w14:textId="52E52A1C" w:rsidR="00D362D3" w:rsidRDefault="00936062" w:rsidP="00D362D3">
      <w:pPr>
        <w:pStyle w:val="Ttulo3"/>
      </w:pPr>
      <w:bookmarkStart w:id="725" w:name="_Toc58342073"/>
      <w:r>
        <w:t>Creación</w:t>
      </w:r>
      <w:r w:rsidRPr="004D6323">
        <w:t xml:space="preserve">, modificación, visualización y eliminación de </w:t>
      </w:r>
      <w:r>
        <w:t>publicaciones</w:t>
      </w:r>
      <w:bookmarkEnd w:id="725"/>
    </w:p>
    <w:p w14:paraId="27D89429" w14:textId="0DA4834B" w:rsidR="004701F8" w:rsidRDefault="00410875" w:rsidP="00802EC4">
      <w:bookmarkStart w:id="726" w:name="_Hlk57419701"/>
      <w:ins w:id="727" w:author="Daniel Casagallo" w:date="2020-12-21T19:08:00Z">
        <w:r>
          <w:rPr>
            <w:rFonts w:cs="Arial"/>
            <w:color w:val="000000" w:themeColor="text1"/>
            <w:lang w:eastAsia="pt-BR"/>
          </w:rPr>
          <w:t>La</w:t>
        </w:r>
        <w:r w:rsidRPr="005370E6">
          <w:t xml:space="preserve"> </w:t>
        </w:r>
      </w:ins>
      <w:r w:rsidR="00D362D3" w:rsidRPr="005370E6">
        <w:fldChar w:fldCharType="begin"/>
      </w:r>
      <w:r w:rsidR="00D362D3" w:rsidRPr="005370E6">
        <w:instrText xml:space="preserve"> REF _Ref57412676 \h  \* MERGEFORMAT </w:instrText>
      </w:r>
      <w:r w:rsidR="00D362D3" w:rsidRPr="005370E6">
        <w:fldChar w:fldCharType="separate"/>
      </w:r>
      <w:r w:rsidR="009C7FA6" w:rsidRPr="009C7FA6">
        <w:rPr>
          <w:b/>
          <w:bCs/>
        </w:rPr>
        <w:t>Fig.</w:t>
      </w:r>
      <w:r w:rsidR="00A56D79">
        <w:rPr>
          <w:b/>
          <w:bCs/>
          <w:noProof/>
        </w:rPr>
        <w:t xml:space="preserve"> </w:t>
      </w:r>
      <w:r w:rsidR="009C7FA6" w:rsidRPr="009C7FA6">
        <w:rPr>
          <w:b/>
          <w:bCs/>
          <w:iCs/>
          <w:noProof/>
        </w:rPr>
        <w:t>13</w:t>
      </w:r>
      <w:r w:rsidR="00D362D3" w:rsidRPr="005370E6">
        <w:fldChar w:fldCharType="end"/>
      </w:r>
      <w:r w:rsidR="00D362D3" w:rsidRPr="005370E6">
        <w:t xml:space="preserve"> </w:t>
      </w:r>
      <w:r w:rsidR="007F4121">
        <w:t>muestra</w:t>
      </w:r>
      <w:r w:rsidR="004701F8" w:rsidRPr="004701F8">
        <w:t xml:space="preserve"> </w:t>
      </w:r>
      <w:r w:rsidR="007F4121">
        <w:t>un</w:t>
      </w:r>
      <w:r w:rsidR="004701F8" w:rsidRPr="004701F8">
        <w:t xml:space="preserve"> formulario que el usuario con perfil administrador debe </w:t>
      </w:r>
      <w:r w:rsidR="0061665B">
        <w:t>llenar</w:t>
      </w:r>
      <w:r w:rsidR="004701F8" w:rsidRPr="004701F8">
        <w:t xml:space="preserve"> para la cre</w:t>
      </w:r>
      <w:r w:rsidR="0061665B">
        <w:t xml:space="preserve">ación de una nueva publicación, </w:t>
      </w:r>
      <w:del w:id="728" w:author="Daniel Casagallo" w:date="2020-12-21T18:56:00Z">
        <w:r w:rsidR="0061665B" w:rsidDel="00D57436">
          <w:delText>con</w:delText>
        </w:r>
        <w:r w:rsidR="0061665B" w:rsidRPr="005370E6" w:rsidDel="00D57436">
          <w:delText>juntamente con</w:delText>
        </w:r>
      </w:del>
      <w:ins w:id="729" w:author="Daniel Casagallo" w:date="2020-12-21T18:56:00Z">
        <w:r w:rsidR="00D57436">
          <w:t>juntamente con</w:t>
        </w:r>
      </w:ins>
      <w:r w:rsidR="0061665B">
        <w:t xml:space="preserve"> las validaciones para cada campo</w:t>
      </w:r>
      <w:r w:rsidR="004701F8" w:rsidRPr="004701F8">
        <w:t xml:space="preserve">, </w:t>
      </w:r>
      <w:r w:rsidR="0061665B">
        <w:t xml:space="preserve">evitando de esta manera </w:t>
      </w:r>
      <w:r w:rsidR="004701F8" w:rsidRPr="004701F8">
        <w:t>inconsistencias al momento de realizar una publicación.</w:t>
      </w:r>
      <w:r w:rsidR="007F4121">
        <w:t xml:space="preserve"> Por otra parte, dentro de</w:t>
      </w:r>
      <w:r w:rsidR="007F4121" w:rsidRPr="002C0F03">
        <w:t xml:space="preserve">l Manual del Usuario </w:t>
      </w:r>
      <w:r w:rsidR="007F4121">
        <w:t xml:space="preserve">se </w:t>
      </w:r>
      <w:r w:rsidR="007F4121">
        <w:rPr>
          <w:rFonts w:eastAsiaTheme="majorEastAsia" w:cs="Arial"/>
          <w:lang w:eastAsia="pt-BR"/>
        </w:rPr>
        <w:t xml:space="preserve">detallan las instrucciones y diseños para la </w:t>
      </w:r>
      <w:r w:rsidR="007F4121">
        <w:t>visualización, modificación y eliminación de publicaciones</w:t>
      </w:r>
    </w:p>
    <w:p w14:paraId="6FD65C88" w14:textId="20E43252" w:rsidR="00802EC4" w:rsidRDefault="003305F4" w:rsidP="004701F8">
      <w:pPr>
        <w:jc w:val="center"/>
        <w:rPr>
          <w:iCs/>
          <w:sz w:val="20"/>
          <w:szCs w:val="20"/>
        </w:rPr>
      </w:pPr>
      <w:bookmarkStart w:id="730" w:name="_Toc58342119"/>
      <w:bookmarkEnd w:id="726"/>
      <w:r>
        <w:rPr>
          <w:noProof/>
          <w:lang w:val="es-ES" w:eastAsia="es-ES"/>
        </w:rPr>
        <w:drawing>
          <wp:inline distT="0" distB="0" distL="0" distR="0" wp14:anchorId="583FA5BE" wp14:editId="6DD4A258">
            <wp:extent cx="3944203" cy="2359260"/>
            <wp:effectExtent l="57150" t="57150" r="113665" b="1174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2">
                      <a:extLst>
                        <a:ext uri="{28A0092B-C50C-407E-A947-70E740481C1C}">
                          <a14:useLocalDpi xmlns:a14="http://schemas.microsoft.com/office/drawing/2010/main" val="0"/>
                        </a:ext>
                      </a:extLst>
                    </a:blip>
                    <a:srcRect l="16785" t="8633" r="25619" b="21223"/>
                    <a:stretch/>
                  </pic:blipFill>
                  <pic:spPr bwMode="auto">
                    <a:xfrm>
                      <a:off x="0" y="0"/>
                      <a:ext cx="3944203" cy="23592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731" w:name="_Ref57412676"/>
      <w:r w:rsidR="00802EC4">
        <w:rPr>
          <w:b/>
          <w:bCs/>
          <w:i/>
          <w:iCs/>
          <w:sz w:val="20"/>
          <w:szCs w:val="20"/>
        </w:rPr>
        <w:br/>
      </w:r>
      <w:r w:rsidR="00D362D3" w:rsidRPr="00802EC4">
        <w:rPr>
          <w:b/>
          <w:bCs/>
          <w:iCs/>
          <w:sz w:val="20"/>
          <w:szCs w:val="20"/>
        </w:rPr>
        <w:t xml:space="preserve">Fig.  </w:t>
      </w:r>
      <w:r w:rsidR="00D362D3" w:rsidRPr="00802EC4">
        <w:rPr>
          <w:b/>
          <w:bCs/>
          <w:iCs/>
          <w:sz w:val="20"/>
          <w:szCs w:val="20"/>
        </w:rPr>
        <w:fldChar w:fldCharType="begin"/>
      </w:r>
      <w:r w:rsidR="00D362D3" w:rsidRPr="00802EC4">
        <w:rPr>
          <w:b/>
          <w:bCs/>
          <w:iCs/>
          <w:sz w:val="20"/>
          <w:szCs w:val="20"/>
        </w:rPr>
        <w:instrText xml:space="preserve"> SEQ Fig._ \* ARABIC </w:instrText>
      </w:r>
      <w:r w:rsidR="00D362D3" w:rsidRPr="00802EC4">
        <w:rPr>
          <w:b/>
          <w:bCs/>
          <w:iCs/>
          <w:sz w:val="20"/>
          <w:szCs w:val="20"/>
        </w:rPr>
        <w:fldChar w:fldCharType="separate"/>
      </w:r>
      <w:r w:rsidR="009C7FA6">
        <w:rPr>
          <w:b/>
          <w:bCs/>
          <w:iCs/>
          <w:noProof/>
          <w:sz w:val="20"/>
          <w:szCs w:val="20"/>
        </w:rPr>
        <w:t>13</w:t>
      </w:r>
      <w:r w:rsidR="00D362D3" w:rsidRPr="00802EC4">
        <w:rPr>
          <w:b/>
          <w:bCs/>
          <w:iCs/>
          <w:sz w:val="20"/>
          <w:szCs w:val="20"/>
        </w:rPr>
        <w:fldChar w:fldCharType="end"/>
      </w:r>
      <w:bookmarkEnd w:id="731"/>
      <w:r w:rsidR="00D362D3" w:rsidRPr="00802EC4">
        <w:rPr>
          <w:iCs/>
          <w:sz w:val="20"/>
          <w:szCs w:val="20"/>
        </w:rPr>
        <w:t xml:space="preserve"> Formulario </w:t>
      </w:r>
      <w:r w:rsidR="00867C31" w:rsidRPr="00802EC4">
        <w:rPr>
          <w:iCs/>
          <w:sz w:val="20"/>
          <w:szCs w:val="20"/>
        </w:rPr>
        <w:t xml:space="preserve">para la creación de una </w:t>
      </w:r>
      <w:r w:rsidR="00D362D3" w:rsidRPr="00802EC4">
        <w:rPr>
          <w:iCs/>
          <w:sz w:val="20"/>
          <w:szCs w:val="20"/>
        </w:rPr>
        <w:t>publicación</w:t>
      </w:r>
      <w:bookmarkEnd w:id="730"/>
    </w:p>
    <w:p w14:paraId="0C0F2E5A" w14:textId="394D2970" w:rsidR="00936062" w:rsidRDefault="003305F4" w:rsidP="00936062">
      <w:pPr>
        <w:pStyle w:val="Ttulo3"/>
      </w:pPr>
      <w:bookmarkStart w:id="732" w:name="_Toc58342074"/>
      <w:r>
        <w:lastRenderedPageBreak/>
        <w:t>Generación de reportes de publicaciones</w:t>
      </w:r>
      <w:bookmarkEnd w:id="732"/>
    </w:p>
    <w:p w14:paraId="105C32D2" w14:textId="6AE358C7" w:rsidR="004B7855" w:rsidRDefault="00410875" w:rsidP="004B7855">
      <w:ins w:id="733" w:author="Daniel Casagallo" w:date="2020-12-21T19:08:00Z">
        <w:r>
          <w:rPr>
            <w:rFonts w:cs="Arial"/>
            <w:color w:val="000000" w:themeColor="text1"/>
            <w:lang w:eastAsia="pt-BR"/>
          </w:rPr>
          <w:t>La</w:t>
        </w:r>
        <w:r w:rsidRPr="005370E6">
          <w:t xml:space="preserve"> </w:t>
        </w:r>
      </w:ins>
      <w:r w:rsidR="000B49F0" w:rsidRPr="005370E6">
        <w:fldChar w:fldCharType="begin"/>
      </w:r>
      <w:r w:rsidR="000B49F0" w:rsidRPr="005370E6">
        <w:instrText xml:space="preserve"> REF _Ref57416601 \h  \* MERGEFORMAT </w:instrText>
      </w:r>
      <w:r w:rsidR="000B49F0" w:rsidRPr="005370E6">
        <w:fldChar w:fldCharType="separate"/>
      </w:r>
      <w:r w:rsidR="009C7FA6" w:rsidRPr="009C7FA6">
        <w:rPr>
          <w:b/>
          <w:bCs/>
        </w:rPr>
        <w:t>Fig.</w:t>
      </w:r>
      <w:r w:rsidR="009C7FA6" w:rsidRPr="009C7FA6">
        <w:rPr>
          <w:b/>
          <w:bCs/>
          <w:noProof/>
        </w:rPr>
        <w:t xml:space="preserve"> </w:t>
      </w:r>
      <w:r w:rsidR="009C7FA6" w:rsidRPr="009C7FA6">
        <w:rPr>
          <w:b/>
          <w:bCs/>
          <w:iCs/>
          <w:noProof/>
        </w:rPr>
        <w:t>14</w:t>
      </w:r>
      <w:r w:rsidR="000B49F0" w:rsidRPr="005370E6">
        <w:fldChar w:fldCharType="end"/>
      </w:r>
      <w:r w:rsidR="000B49F0" w:rsidRPr="005370E6">
        <w:t xml:space="preserve"> </w:t>
      </w:r>
      <w:r w:rsidR="00B57EEA" w:rsidRPr="005370E6">
        <w:t>ilustra e</w:t>
      </w:r>
      <w:r w:rsidR="00BF35D6" w:rsidRPr="005370E6">
        <w:t>l módulo reportes</w:t>
      </w:r>
      <w:r w:rsidR="000B49F0" w:rsidRPr="005370E6">
        <w:t xml:space="preserve"> de la categoría noticias</w:t>
      </w:r>
      <w:r w:rsidR="00BF35D6" w:rsidRPr="005370E6">
        <w:t xml:space="preserve">, el cual </w:t>
      </w:r>
      <w:r w:rsidR="004B7855" w:rsidRPr="005370E6">
        <w:t xml:space="preserve">presenta </w:t>
      </w:r>
      <w:r w:rsidR="000B49F0" w:rsidRPr="005370E6">
        <w:t>gráfico</w:t>
      </w:r>
      <w:r w:rsidR="004B7855" w:rsidRPr="005370E6">
        <w:t>s</w:t>
      </w:r>
      <w:r w:rsidR="000B49F0" w:rsidRPr="005370E6">
        <w:t xml:space="preserve"> estadístico</w:t>
      </w:r>
      <w:r w:rsidR="004B7855" w:rsidRPr="005370E6">
        <w:t>s</w:t>
      </w:r>
      <w:r w:rsidR="000B49F0" w:rsidRPr="005370E6">
        <w:t xml:space="preserve"> </w:t>
      </w:r>
      <w:r w:rsidR="004B7855" w:rsidRPr="005370E6">
        <w:t>en base</w:t>
      </w:r>
      <w:r w:rsidR="004B7855">
        <w:t xml:space="preserve"> a los datos obtenidos de noticias, eventos y solicitudes que han sido atendidos y aprobados. </w:t>
      </w:r>
    </w:p>
    <w:p w14:paraId="0CF6EC2A" w14:textId="3B631DF6" w:rsidR="00936062" w:rsidRDefault="00BF35D6" w:rsidP="00802EC4">
      <w:pPr>
        <w:keepNext/>
        <w:jc w:val="center"/>
        <w:rPr>
          <w:i/>
          <w:iCs/>
          <w:sz w:val="20"/>
          <w:szCs w:val="20"/>
        </w:rPr>
      </w:pPr>
      <w:bookmarkStart w:id="734" w:name="_Toc58342120"/>
      <w:r>
        <w:rPr>
          <w:noProof/>
          <w:lang w:val="es-ES" w:eastAsia="es-ES"/>
        </w:rPr>
        <w:drawing>
          <wp:inline distT="0" distB="0" distL="0" distR="0" wp14:anchorId="00FA2B15" wp14:editId="6A10A514">
            <wp:extent cx="4310380" cy="3314670"/>
            <wp:effectExtent l="57150" t="57150" r="109220" b="1149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a:extLst>
                        <a:ext uri="{28A0092B-C50C-407E-A947-70E740481C1C}">
                          <a14:useLocalDpi xmlns:a14="http://schemas.microsoft.com/office/drawing/2010/main" val="0"/>
                        </a:ext>
                      </a:extLst>
                    </a:blip>
                    <a:srcRect l="16961" t="7914" r="24912" b="1079"/>
                    <a:stretch/>
                  </pic:blipFill>
                  <pic:spPr bwMode="auto">
                    <a:xfrm>
                      <a:off x="0" y="0"/>
                      <a:ext cx="4310380" cy="33146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735" w:name="_Ref57416601"/>
      <w:r w:rsidR="00802EC4">
        <w:rPr>
          <w:b/>
          <w:bCs/>
          <w:i/>
          <w:iCs/>
          <w:sz w:val="20"/>
          <w:szCs w:val="20"/>
        </w:rPr>
        <w:br/>
      </w:r>
      <w:r w:rsidRPr="00802EC4">
        <w:rPr>
          <w:b/>
          <w:bCs/>
          <w:iCs/>
          <w:sz w:val="20"/>
          <w:szCs w:val="20"/>
        </w:rPr>
        <w:t xml:space="preserve">Fig.  </w:t>
      </w:r>
      <w:r w:rsidRPr="00802EC4">
        <w:rPr>
          <w:b/>
          <w:bCs/>
          <w:iCs/>
          <w:sz w:val="20"/>
          <w:szCs w:val="20"/>
        </w:rPr>
        <w:fldChar w:fldCharType="begin"/>
      </w:r>
      <w:r w:rsidRPr="00802EC4">
        <w:rPr>
          <w:b/>
          <w:bCs/>
          <w:iCs/>
          <w:sz w:val="20"/>
          <w:szCs w:val="20"/>
        </w:rPr>
        <w:instrText xml:space="preserve"> SEQ Fig._ \* ARABIC </w:instrText>
      </w:r>
      <w:r w:rsidRPr="00802EC4">
        <w:rPr>
          <w:b/>
          <w:bCs/>
          <w:iCs/>
          <w:sz w:val="20"/>
          <w:szCs w:val="20"/>
        </w:rPr>
        <w:fldChar w:fldCharType="separate"/>
      </w:r>
      <w:r w:rsidR="009C7FA6">
        <w:rPr>
          <w:b/>
          <w:bCs/>
          <w:iCs/>
          <w:noProof/>
          <w:sz w:val="20"/>
          <w:szCs w:val="20"/>
        </w:rPr>
        <w:t>14</w:t>
      </w:r>
      <w:r w:rsidRPr="00802EC4">
        <w:rPr>
          <w:b/>
          <w:bCs/>
          <w:iCs/>
          <w:sz w:val="20"/>
          <w:szCs w:val="20"/>
        </w:rPr>
        <w:fldChar w:fldCharType="end"/>
      </w:r>
      <w:bookmarkEnd w:id="735"/>
      <w:r w:rsidRPr="00802EC4">
        <w:rPr>
          <w:b/>
          <w:bCs/>
          <w:iCs/>
          <w:sz w:val="20"/>
          <w:szCs w:val="20"/>
        </w:rPr>
        <w:t>:</w:t>
      </w:r>
      <w:r w:rsidRPr="00802EC4">
        <w:rPr>
          <w:iCs/>
          <w:sz w:val="20"/>
          <w:szCs w:val="20"/>
        </w:rPr>
        <w:t xml:space="preserve"> Gráfico reportes estadísticos de publicaciones</w:t>
      </w:r>
      <w:bookmarkEnd w:id="734"/>
    </w:p>
    <w:p w14:paraId="25A0FDB6" w14:textId="125A83DB" w:rsidR="000B49F0" w:rsidRDefault="000B49F0" w:rsidP="006D687A">
      <w:pPr>
        <w:pStyle w:val="Ttulo2"/>
        <w:spacing w:after="0" w:line="259" w:lineRule="auto"/>
        <w:ind w:left="720" w:hanging="720"/>
      </w:pPr>
      <w:bookmarkStart w:id="736" w:name="_Toc58342075"/>
      <w:r w:rsidRPr="00662E83">
        <w:t xml:space="preserve">Sprint </w:t>
      </w:r>
      <w:r>
        <w:t xml:space="preserve">2. </w:t>
      </w:r>
      <w:r w:rsidRPr="00662E83">
        <w:t xml:space="preserve"> </w:t>
      </w:r>
      <w:r>
        <w:t xml:space="preserve">Inicio de sesión del usuario </w:t>
      </w:r>
      <w:r w:rsidR="006D687A">
        <w:t>secretari</w:t>
      </w:r>
      <w:r w:rsidR="00867C31">
        <w:t xml:space="preserve">a, presidente de la </w:t>
      </w:r>
      <w:r w:rsidR="006B4F64">
        <w:t xml:space="preserve">AEESFOT </w:t>
      </w:r>
      <w:r w:rsidR="006D687A">
        <w:t>y docente</w:t>
      </w:r>
      <w:r>
        <w:t xml:space="preserve"> – módulo publicaciones</w:t>
      </w:r>
      <w:r w:rsidR="006D687A">
        <w:t>,</w:t>
      </w:r>
      <w:r>
        <w:t xml:space="preserve"> reportes</w:t>
      </w:r>
      <w:r w:rsidR="006B4F64">
        <w:t xml:space="preserve"> y </w:t>
      </w:r>
      <w:r w:rsidR="006D687A">
        <w:t>grupos</w:t>
      </w:r>
      <w:bookmarkEnd w:id="736"/>
      <w:r>
        <w:t xml:space="preserve"> </w:t>
      </w:r>
    </w:p>
    <w:p w14:paraId="5C0987F3" w14:textId="74B15FF9" w:rsidR="00BF35D6" w:rsidRDefault="00BF35D6" w:rsidP="00BF35D6"/>
    <w:p w14:paraId="53BBC679" w14:textId="719DB2F1" w:rsidR="00BF35D6" w:rsidRDefault="007F2201" w:rsidP="00BF35D6">
      <w:bookmarkStart w:id="737" w:name="_Hlk57422170"/>
      <w:r>
        <w:rPr>
          <w:rFonts w:eastAsiaTheme="majorEastAsia" w:cs="Arial"/>
          <w:lang w:eastAsia="pt-BR"/>
        </w:rPr>
        <w:t>D</w:t>
      </w:r>
      <w:r w:rsidRPr="00365DD0">
        <w:rPr>
          <w:rFonts w:eastAsiaTheme="majorEastAsia" w:cs="Arial"/>
          <w:lang w:eastAsia="pt-BR"/>
        </w:rPr>
        <w:t xml:space="preserve">e acuerdo </w:t>
      </w:r>
      <w:r>
        <w:rPr>
          <w:rFonts w:eastAsiaTheme="majorEastAsia" w:cs="Arial"/>
          <w:lang w:eastAsia="pt-BR"/>
        </w:rPr>
        <w:t>con</w:t>
      </w:r>
      <w:r w:rsidR="006B4F64">
        <w:rPr>
          <w:rFonts w:eastAsiaTheme="majorEastAsia" w:cs="Arial"/>
          <w:lang w:eastAsia="pt-BR"/>
        </w:rPr>
        <w:t xml:space="preserve"> lo planificado en el </w:t>
      </w:r>
      <w:r w:rsidR="006B4F64" w:rsidRPr="00365DD0">
        <w:rPr>
          <w:rFonts w:eastAsiaTheme="majorEastAsia" w:cs="Arial"/>
          <w:i/>
          <w:iCs/>
          <w:lang w:eastAsia="pt-BR"/>
        </w:rPr>
        <w:t>Sprint Backlog</w:t>
      </w:r>
      <w:r w:rsidR="006B4F64">
        <w:rPr>
          <w:rFonts w:eastAsiaTheme="majorEastAsia" w:cs="Arial"/>
          <w:lang w:eastAsia="pt-BR"/>
        </w:rPr>
        <w:t xml:space="preserve"> </w:t>
      </w:r>
      <w:r w:rsidR="007F4121">
        <w:rPr>
          <w:rFonts w:eastAsiaTheme="majorEastAsia" w:cs="Arial"/>
          <w:lang w:eastAsia="pt-BR"/>
        </w:rPr>
        <w:t>detallado</w:t>
      </w:r>
      <w:r w:rsidR="006B4F64" w:rsidRPr="00365DD0">
        <w:rPr>
          <w:rFonts w:eastAsiaTheme="majorEastAsia" w:cs="Arial"/>
          <w:lang w:eastAsia="pt-BR"/>
        </w:rPr>
        <w:t xml:space="preserve"> en el </w:t>
      </w:r>
      <w:r w:rsidR="006B4F64">
        <w:rPr>
          <w:rFonts w:eastAsiaTheme="majorEastAsia" w:cs="Arial"/>
          <w:lang w:eastAsia="pt-BR"/>
        </w:rPr>
        <w:t>M</w:t>
      </w:r>
      <w:r w:rsidR="006B4F64" w:rsidRPr="00365DD0">
        <w:rPr>
          <w:rFonts w:eastAsiaTheme="majorEastAsia" w:cs="Arial"/>
          <w:lang w:eastAsia="pt-BR"/>
        </w:rPr>
        <w:t xml:space="preserve">anual </w:t>
      </w:r>
      <w:r w:rsidR="006B4F64">
        <w:rPr>
          <w:rFonts w:eastAsiaTheme="majorEastAsia" w:cs="Arial"/>
          <w:lang w:eastAsia="pt-BR"/>
        </w:rPr>
        <w:t>T</w:t>
      </w:r>
      <w:r w:rsidR="006B4F64" w:rsidRPr="00365DD0">
        <w:rPr>
          <w:rFonts w:eastAsiaTheme="majorEastAsia" w:cs="Arial"/>
          <w:lang w:eastAsia="pt-BR"/>
        </w:rPr>
        <w:t>écnico</w:t>
      </w:r>
      <w:r w:rsidR="006B4F64">
        <w:rPr>
          <w:rFonts w:eastAsiaTheme="majorEastAsia" w:cs="Arial"/>
          <w:lang w:eastAsia="pt-BR"/>
        </w:rPr>
        <w:t xml:space="preserve"> </w:t>
      </w:r>
      <w:r w:rsidR="006B4F64" w:rsidRPr="00365DD0">
        <w:rPr>
          <w:rFonts w:eastAsiaTheme="majorEastAsia" w:cs="Arial"/>
          <w:lang w:eastAsia="pt-BR"/>
        </w:rPr>
        <w:t>(pág</w:t>
      </w:r>
      <w:r w:rsidR="006B4F64">
        <w:rPr>
          <w:rFonts w:eastAsiaTheme="majorEastAsia" w:cs="Arial"/>
          <w:lang w:eastAsia="pt-BR"/>
        </w:rPr>
        <w:t>.</w:t>
      </w:r>
      <w:r w:rsidR="006B4F64" w:rsidRPr="00365DD0">
        <w:rPr>
          <w:rFonts w:eastAsiaTheme="majorEastAsia" w:cs="Arial"/>
          <w:lang w:eastAsia="pt-BR"/>
        </w:rPr>
        <w:t xml:space="preserve"> </w:t>
      </w:r>
      <w:r w:rsidR="006B4F64">
        <w:rPr>
          <w:rFonts w:eastAsiaTheme="majorEastAsia" w:cs="Arial"/>
          <w:lang w:eastAsia="pt-BR"/>
        </w:rPr>
        <w:t xml:space="preserve">28 </w:t>
      </w:r>
      <w:r w:rsidR="006B4F64" w:rsidRPr="00365DD0">
        <w:rPr>
          <w:rFonts w:eastAsiaTheme="majorEastAsia" w:cs="Arial"/>
          <w:lang w:eastAsia="pt-BR"/>
        </w:rPr>
        <w:t>-</w:t>
      </w:r>
      <w:r w:rsidR="00E5445C">
        <w:rPr>
          <w:rFonts w:eastAsiaTheme="majorEastAsia" w:cs="Arial"/>
          <w:lang w:eastAsia="pt-BR"/>
        </w:rPr>
        <w:t xml:space="preserve"> 40</w:t>
      </w:r>
      <w:r w:rsidR="006B4F64" w:rsidRPr="00365DD0">
        <w:rPr>
          <w:rFonts w:eastAsiaTheme="majorEastAsia" w:cs="Arial"/>
          <w:lang w:eastAsia="pt-BR"/>
        </w:rPr>
        <w:t xml:space="preserve">). </w:t>
      </w:r>
      <w:r w:rsidR="006B4F64">
        <w:rPr>
          <w:rFonts w:eastAsiaTheme="majorEastAsia" w:cs="Arial"/>
          <w:lang w:eastAsia="pt-BR"/>
        </w:rPr>
        <w:t xml:space="preserve">Este </w:t>
      </w:r>
      <w:r w:rsidR="006B4F64" w:rsidRPr="00365DD0">
        <w:rPr>
          <w:rFonts w:eastAsiaTheme="majorEastAsia" w:cs="Arial"/>
          <w:i/>
          <w:iCs/>
          <w:lang w:eastAsia="pt-BR"/>
        </w:rPr>
        <w:t>Sprint</w:t>
      </w:r>
      <w:r w:rsidR="006B4F64" w:rsidRPr="00365DD0">
        <w:rPr>
          <w:rFonts w:eastAsiaTheme="majorEastAsia" w:cs="Arial"/>
          <w:lang w:eastAsia="pt-BR"/>
        </w:rPr>
        <w:t xml:space="preserve"> </w:t>
      </w:r>
      <w:r w:rsidR="006B4F64">
        <w:t xml:space="preserve">incluye </w:t>
      </w:r>
      <w:r w:rsidR="007F4121">
        <w:t>varias</w:t>
      </w:r>
      <w:r w:rsidR="006B4F64">
        <w:t xml:space="preserve"> actividades </w:t>
      </w:r>
      <w:r w:rsidR="006D687A">
        <w:t xml:space="preserve">para los usuarios </w:t>
      </w:r>
      <w:r w:rsidR="006B4F64">
        <w:t xml:space="preserve">(secretaria, presidente AEESFOT y docente) </w:t>
      </w:r>
      <w:r w:rsidR="006D687A">
        <w:t>q</w:t>
      </w:r>
      <w:r w:rsidR="006B4F64">
        <w:t>ue comparten los mismos módulos, los cuales son:</w:t>
      </w:r>
    </w:p>
    <w:bookmarkEnd w:id="737"/>
    <w:p w14:paraId="41234D65" w14:textId="508B78E1" w:rsidR="001F1E1D" w:rsidRDefault="001F1E1D" w:rsidP="001F1E1D">
      <w:pPr>
        <w:pStyle w:val="Prrafodelista"/>
        <w:numPr>
          <w:ilvl w:val="0"/>
          <w:numId w:val="20"/>
        </w:numPr>
      </w:pPr>
      <w:r>
        <w:t>Inicio de sesión de</w:t>
      </w:r>
      <w:r w:rsidR="002A09B1">
        <w:t xml:space="preserve"> </w:t>
      </w:r>
      <w:r>
        <w:t>usuarios</w:t>
      </w:r>
      <w:r w:rsidR="006B4F64">
        <w:t>.</w:t>
      </w:r>
    </w:p>
    <w:p w14:paraId="025CE6D9" w14:textId="093AAB0A" w:rsidR="001F1E1D" w:rsidRDefault="001F1E1D" w:rsidP="001F1E1D">
      <w:pPr>
        <w:pStyle w:val="Prrafodelista"/>
        <w:numPr>
          <w:ilvl w:val="0"/>
          <w:numId w:val="20"/>
        </w:numPr>
      </w:pPr>
      <w:r>
        <w:t>Creación, modificación, visualización y eliminación de publicaciones</w:t>
      </w:r>
      <w:r w:rsidR="006B4F64">
        <w:t>.</w:t>
      </w:r>
    </w:p>
    <w:p w14:paraId="1383579D" w14:textId="73DDA1C8" w:rsidR="001F1E1D" w:rsidRDefault="001F1E1D" w:rsidP="001F1E1D">
      <w:pPr>
        <w:pStyle w:val="Prrafodelista"/>
        <w:numPr>
          <w:ilvl w:val="0"/>
          <w:numId w:val="20"/>
        </w:numPr>
      </w:pPr>
      <w:r>
        <w:t xml:space="preserve">Creación, modificación, visualización y eliminación de </w:t>
      </w:r>
      <w:r w:rsidR="002A09B1">
        <w:t>grupos de usuarios</w:t>
      </w:r>
      <w:r w:rsidR="006B4F64">
        <w:t>.</w:t>
      </w:r>
    </w:p>
    <w:p w14:paraId="5F146803" w14:textId="625D01CE" w:rsidR="001F1E1D" w:rsidRDefault="001F1E1D" w:rsidP="001F1E1D">
      <w:pPr>
        <w:pStyle w:val="Prrafodelista"/>
        <w:numPr>
          <w:ilvl w:val="0"/>
          <w:numId w:val="20"/>
        </w:numPr>
      </w:pPr>
      <w:r w:rsidRPr="001F1E1D">
        <w:t xml:space="preserve">Generación de reportes de </w:t>
      </w:r>
      <w:r w:rsidR="00801DCB">
        <w:t>usuarios</w:t>
      </w:r>
      <w:r w:rsidR="006B4F64">
        <w:t>.</w:t>
      </w:r>
    </w:p>
    <w:p w14:paraId="031BC26A" w14:textId="7FBC7BAF" w:rsidR="006D687A" w:rsidRPr="00315292" w:rsidRDefault="006B4F64" w:rsidP="002A09B1">
      <w:r w:rsidRPr="00315292">
        <w:t>Adicional</w:t>
      </w:r>
      <w:r w:rsidR="00315292" w:rsidRPr="00315292">
        <w:t>mente</w:t>
      </w:r>
      <w:r w:rsidR="00BE1026">
        <w:t xml:space="preserve"> a ello, </w:t>
      </w:r>
      <w:r w:rsidR="00315292">
        <w:t xml:space="preserve">para </w:t>
      </w:r>
      <w:r w:rsidR="002A09B1" w:rsidRPr="00315292">
        <w:t>los usuarios</w:t>
      </w:r>
      <w:r w:rsidR="00315292">
        <w:t xml:space="preserve"> (</w:t>
      </w:r>
      <w:r w:rsidR="002A09B1" w:rsidRPr="00315292">
        <w:t>secretaria y presidente AEESFOT</w:t>
      </w:r>
      <w:r w:rsidR="00315292">
        <w:t xml:space="preserve">) </w:t>
      </w:r>
      <w:r w:rsidR="00BE1026">
        <w:t>poseen</w:t>
      </w:r>
      <w:r w:rsidR="002A09B1" w:rsidRPr="00315292">
        <w:t xml:space="preserve"> un módulo</w:t>
      </w:r>
      <w:r w:rsidRPr="00315292">
        <w:t xml:space="preserve"> </w:t>
      </w:r>
      <w:r w:rsidR="00315292" w:rsidRPr="00315292">
        <w:t>extra</w:t>
      </w:r>
      <w:r w:rsidR="00BE1026">
        <w:t>:</w:t>
      </w:r>
    </w:p>
    <w:p w14:paraId="200432DF" w14:textId="4B2A12D9" w:rsidR="002A09B1" w:rsidRPr="00315292" w:rsidRDefault="00FB3375" w:rsidP="00C07F0E">
      <w:pPr>
        <w:pStyle w:val="Prrafodelista"/>
        <w:numPr>
          <w:ilvl w:val="0"/>
          <w:numId w:val="21"/>
        </w:numPr>
      </w:pPr>
      <w:r w:rsidRPr="00315292">
        <w:t xml:space="preserve">Aprobación y/o rechazo </w:t>
      </w:r>
      <w:r w:rsidR="006B4F64" w:rsidRPr="00315292">
        <w:t>de publicaciones.</w:t>
      </w:r>
    </w:p>
    <w:p w14:paraId="790DF89A" w14:textId="42E0EEC8" w:rsidR="002A09B1" w:rsidRDefault="002A09B1" w:rsidP="002A09B1">
      <w:pPr>
        <w:pStyle w:val="Ttulo3"/>
      </w:pPr>
      <w:bookmarkStart w:id="738" w:name="_Toc58342076"/>
      <w:r>
        <w:lastRenderedPageBreak/>
        <w:t>Inicio de sesión de usuarios</w:t>
      </w:r>
      <w:bookmarkEnd w:id="738"/>
    </w:p>
    <w:p w14:paraId="41DE4E61" w14:textId="3FFFFF51" w:rsidR="00BE1026" w:rsidRDefault="00C07F0E" w:rsidP="00BE1026">
      <w:bookmarkStart w:id="739" w:name="_Hlk57444757"/>
      <w:r w:rsidRPr="00C07F0E">
        <w:t xml:space="preserve">Para el desarrollo del presente proyecto, se determina que </w:t>
      </w:r>
      <w:r>
        <w:t xml:space="preserve">los usuarios secretaria, presidente de la </w:t>
      </w:r>
      <w:r w:rsidR="00BE1026">
        <w:t>A</w:t>
      </w:r>
      <w:r>
        <w:t xml:space="preserve">ESFOT y docente </w:t>
      </w:r>
      <w:r w:rsidRPr="00C07F0E">
        <w:t xml:space="preserve">debe iniciar sesión a través del correo electrónico y la contraseña especificada al momento de registrarse, estas credenciales deben ser colocadas en los campos </w:t>
      </w:r>
      <w:r w:rsidR="00BE1026">
        <w:t xml:space="preserve">respectivos </w:t>
      </w:r>
      <w:r w:rsidRPr="00C07F0E">
        <w:t xml:space="preserve">como </w:t>
      </w:r>
      <w:r w:rsidR="00315292" w:rsidRPr="005370E6">
        <w:t xml:space="preserve">ilustra </w:t>
      </w:r>
      <w:ins w:id="740" w:author="Daniel Casagallo" w:date="2020-12-21T19:08:00Z">
        <w:r w:rsidR="00410875">
          <w:rPr>
            <w:rFonts w:cs="Arial"/>
            <w:color w:val="000000" w:themeColor="text1"/>
            <w:lang w:eastAsia="pt-BR"/>
          </w:rPr>
          <w:t>l</w:t>
        </w:r>
        <w:r w:rsidR="00410875">
          <w:rPr>
            <w:rFonts w:cs="Arial"/>
            <w:color w:val="000000" w:themeColor="text1"/>
            <w:lang w:eastAsia="pt-BR"/>
          </w:rPr>
          <w:t>a</w:t>
        </w:r>
        <w:r w:rsidR="00410875" w:rsidRPr="005370E6">
          <w:t xml:space="preserve"> </w:t>
        </w:r>
      </w:ins>
      <w:r w:rsidRPr="005370E6">
        <w:fldChar w:fldCharType="begin"/>
      </w:r>
      <w:r w:rsidRPr="005370E6">
        <w:instrText xml:space="preserve"> REF _Ref57418995 \h  \* MERGEFORMAT </w:instrText>
      </w:r>
      <w:r w:rsidRPr="005370E6">
        <w:fldChar w:fldCharType="separate"/>
      </w:r>
      <w:r w:rsidR="009C7FA6" w:rsidRPr="009C7FA6">
        <w:rPr>
          <w:b/>
          <w:bCs/>
        </w:rPr>
        <w:t>Fig</w:t>
      </w:r>
      <w:r w:rsidR="009C7FA6" w:rsidRPr="009C7FA6">
        <w:rPr>
          <w:b/>
          <w:bCs/>
          <w:noProof/>
        </w:rPr>
        <w:t>.</w:t>
      </w:r>
      <w:r w:rsidR="00A56D79">
        <w:rPr>
          <w:b/>
          <w:bCs/>
          <w:iCs/>
          <w:noProof/>
        </w:rPr>
        <w:t xml:space="preserve"> </w:t>
      </w:r>
      <w:r w:rsidR="009C7FA6">
        <w:rPr>
          <w:b/>
          <w:bCs/>
          <w:iCs/>
          <w:noProof/>
          <w:sz w:val="20"/>
          <w:szCs w:val="20"/>
        </w:rPr>
        <w:t>15</w:t>
      </w:r>
      <w:r w:rsidRPr="005370E6">
        <w:fldChar w:fldCharType="end"/>
      </w:r>
      <w:r w:rsidRPr="005370E6">
        <w:t xml:space="preserve">. </w:t>
      </w:r>
      <w:r w:rsidR="00BE1026">
        <w:t xml:space="preserve">Por otra parte, </w:t>
      </w:r>
      <w:r w:rsidR="00E6634C">
        <w:t xml:space="preserve">las instrucciones </w:t>
      </w:r>
      <w:r w:rsidR="00BE1026">
        <w:t xml:space="preserve">y las </w:t>
      </w:r>
      <w:r w:rsidR="00E6634C">
        <w:t>pantallas</w:t>
      </w:r>
      <w:r w:rsidR="00BE1026">
        <w:t xml:space="preserve"> </w:t>
      </w:r>
      <w:r w:rsidR="00E6634C">
        <w:t>para ingresar y restablecer la clave</w:t>
      </w:r>
      <w:r w:rsidR="00BE1026">
        <w:t xml:space="preserve"> </w:t>
      </w:r>
      <w:r w:rsidR="00E6634C">
        <w:t>de los</w:t>
      </w:r>
      <w:r w:rsidR="00BE1026">
        <w:t xml:space="preserve"> usuarios se </w:t>
      </w:r>
      <w:r w:rsidR="00E6634C">
        <w:t>presentan</w:t>
      </w:r>
      <w:r w:rsidR="00BE1026">
        <w:t xml:space="preserve"> en el Manual de Usuario.</w:t>
      </w:r>
    </w:p>
    <w:p w14:paraId="431AA706" w14:textId="46475057" w:rsidR="00C07F0E" w:rsidRPr="00802EC4" w:rsidRDefault="00C07F0E" w:rsidP="00802EC4">
      <w:pPr>
        <w:keepNext/>
        <w:jc w:val="center"/>
        <w:rPr>
          <w:iCs/>
          <w:sz w:val="20"/>
          <w:szCs w:val="20"/>
        </w:rPr>
      </w:pPr>
      <w:bookmarkStart w:id="741" w:name="_Toc58342121"/>
      <w:bookmarkEnd w:id="739"/>
      <w:r>
        <w:rPr>
          <w:noProof/>
          <w:lang w:val="es-ES" w:eastAsia="es-ES"/>
        </w:rPr>
        <w:drawing>
          <wp:inline distT="0" distB="0" distL="0" distR="0" wp14:anchorId="06144A6B" wp14:editId="7735D09B">
            <wp:extent cx="2874786" cy="2190750"/>
            <wp:effectExtent l="57150" t="57150" r="116205" b="11430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2615" t="9609" r="22438" b="6049"/>
                    <a:stretch/>
                  </pic:blipFill>
                  <pic:spPr bwMode="auto">
                    <a:xfrm>
                      <a:off x="0" y="0"/>
                      <a:ext cx="2874786" cy="21907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742" w:name="_Ref57418995"/>
      <w:r w:rsidR="00802EC4">
        <w:rPr>
          <w:b/>
          <w:bCs/>
          <w:i/>
          <w:iCs/>
          <w:sz w:val="20"/>
          <w:szCs w:val="20"/>
        </w:rPr>
        <w:br/>
      </w:r>
      <w:r w:rsidRPr="00802EC4">
        <w:rPr>
          <w:b/>
          <w:bCs/>
          <w:iCs/>
          <w:sz w:val="20"/>
          <w:szCs w:val="20"/>
        </w:rPr>
        <w:t xml:space="preserve">Fig.  </w:t>
      </w:r>
      <w:r w:rsidRPr="00802EC4">
        <w:rPr>
          <w:b/>
          <w:bCs/>
          <w:iCs/>
          <w:sz w:val="20"/>
          <w:szCs w:val="20"/>
        </w:rPr>
        <w:fldChar w:fldCharType="begin"/>
      </w:r>
      <w:r w:rsidRPr="00802EC4">
        <w:rPr>
          <w:b/>
          <w:bCs/>
          <w:iCs/>
          <w:sz w:val="20"/>
          <w:szCs w:val="20"/>
        </w:rPr>
        <w:instrText xml:space="preserve"> SEQ Fig._ \* ARABIC </w:instrText>
      </w:r>
      <w:r w:rsidRPr="00802EC4">
        <w:rPr>
          <w:b/>
          <w:bCs/>
          <w:iCs/>
          <w:sz w:val="20"/>
          <w:szCs w:val="20"/>
        </w:rPr>
        <w:fldChar w:fldCharType="separate"/>
      </w:r>
      <w:r w:rsidR="009C7FA6">
        <w:rPr>
          <w:b/>
          <w:bCs/>
          <w:iCs/>
          <w:noProof/>
          <w:sz w:val="20"/>
          <w:szCs w:val="20"/>
        </w:rPr>
        <w:t>15</w:t>
      </w:r>
      <w:r w:rsidRPr="00802EC4">
        <w:rPr>
          <w:b/>
          <w:bCs/>
          <w:iCs/>
          <w:sz w:val="20"/>
          <w:szCs w:val="20"/>
        </w:rPr>
        <w:fldChar w:fldCharType="end"/>
      </w:r>
      <w:bookmarkEnd w:id="742"/>
      <w:r w:rsidRPr="00802EC4">
        <w:rPr>
          <w:b/>
          <w:bCs/>
          <w:iCs/>
          <w:sz w:val="20"/>
          <w:szCs w:val="20"/>
        </w:rPr>
        <w:t>:</w:t>
      </w:r>
      <w:r w:rsidRPr="00802EC4">
        <w:rPr>
          <w:iCs/>
          <w:sz w:val="20"/>
          <w:szCs w:val="20"/>
        </w:rPr>
        <w:t xml:space="preserve"> Página inicio de sesión secretaria, presidente AEESFOT</w:t>
      </w:r>
      <w:r w:rsidR="00F76930" w:rsidRPr="00802EC4">
        <w:rPr>
          <w:iCs/>
          <w:sz w:val="20"/>
          <w:szCs w:val="20"/>
        </w:rPr>
        <w:t xml:space="preserve"> y</w:t>
      </w:r>
      <w:r w:rsidRPr="00802EC4">
        <w:rPr>
          <w:iCs/>
          <w:sz w:val="20"/>
          <w:szCs w:val="20"/>
        </w:rPr>
        <w:t xml:space="preserve"> docente</w:t>
      </w:r>
      <w:bookmarkEnd w:id="741"/>
    </w:p>
    <w:p w14:paraId="3D15BCD0" w14:textId="32CC9A9C" w:rsidR="00BE1026" w:rsidRDefault="006F394B" w:rsidP="00BF35D6">
      <w:r>
        <w:t xml:space="preserve">El </w:t>
      </w:r>
      <w:del w:id="743" w:author="Daniel Casagallo" w:date="2020-12-21T18:43:00Z">
        <w:r w:rsidDel="0096106E">
          <w:delText>Sistema</w:delText>
        </w:r>
      </w:del>
      <w:ins w:id="744" w:author="Daniel Casagallo" w:date="2020-12-21T18:43:00Z">
        <w:r w:rsidR="0096106E">
          <w:t>Sistema</w:t>
        </w:r>
      </w:ins>
      <w:r>
        <w:t xml:space="preserve"> </w:t>
      </w:r>
      <w:del w:id="745" w:author="Daniel Casagallo" w:date="2020-12-21T18:44:00Z">
        <w:r w:rsidDel="0096106E">
          <w:delText>Web</w:delText>
        </w:r>
      </w:del>
      <w:ins w:id="746" w:author="Daniel Casagallo" w:date="2020-12-21T18:44:00Z">
        <w:r w:rsidR="0096106E">
          <w:t>Web</w:t>
        </w:r>
      </w:ins>
      <w:r>
        <w:t xml:space="preserve"> verifica que la información ingresada en el formulario sea la correcta y que cumplan con los parámetros establecidos. Posterior a ello, al usuario se le presenta lo</w:t>
      </w:r>
      <w:r w:rsidR="00BE1026">
        <w:t xml:space="preserve">s módulos asignado a su cargo. </w:t>
      </w:r>
      <w:r w:rsidR="00406A2F">
        <w:t>A continuación, se detallan los módulos correspondientes a los perfiles: secretaria, presidente de la AEESFOT y docente.</w:t>
      </w:r>
    </w:p>
    <w:p w14:paraId="48FD55A2" w14:textId="297C7C8F" w:rsidR="00406A2F" w:rsidRDefault="00410875" w:rsidP="00BE1026">
      <w:ins w:id="747" w:author="Daniel Casagallo" w:date="2020-12-21T19:08:00Z">
        <w:r>
          <w:rPr>
            <w:rFonts w:cs="Arial"/>
            <w:color w:val="000000" w:themeColor="text1"/>
            <w:lang w:eastAsia="pt-BR"/>
          </w:rPr>
          <w:t>La</w:t>
        </w:r>
        <w:r w:rsidRPr="005370E6">
          <w:t xml:space="preserve"> </w:t>
        </w:r>
      </w:ins>
      <w:r w:rsidR="00406A2F" w:rsidRPr="005370E6">
        <w:fldChar w:fldCharType="begin"/>
      </w:r>
      <w:r w:rsidR="00406A2F" w:rsidRPr="005370E6">
        <w:instrText xml:space="preserve"> REF _Ref57419469 \h  \* MERGEFORMAT </w:instrText>
      </w:r>
      <w:r w:rsidR="00406A2F" w:rsidRPr="005370E6">
        <w:fldChar w:fldCharType="separate"/>
      </w:r>
      <w:r w:rsidR="009C7FA6" w:rsidRPr="009C7FA6">
        <w:rPr>
          <w:b/>
          <w:bCs/>
        </w:rPr>
        <w:t>Fig</w:t>
      </w:r>
      <w:r w:rsidR="009C7FA6" w:rsidRPr="009C7FA6">
        <w:rPr>
          <w:b/>
          <w:bCs/>
          <w:noProof/>
        </w:rPr>
        <w:t>.</w:t>
      </w:r>
      <w:r w:rsidR="00A56D79">
        <w:rPr>
          <w:b/>
          <w:bCs/>
          <w:iCs/>
          <w:noProof/>
        </w:rPr>
        <w:t xml:space="preserve"> </w:t>
      </w:r>
      <w:r w:rsidR="009C7FA6">
        <w:rPr>
          <w:b/>
          <w:bCs/>
          <w:iCs/>
          <w:noProof/>
          <w:sz w:val="20"/>
          <w:szCs w:val="20"/>
        </w:rPr>
        <w:t>16</w:t>
      </w:r>
      <w:r w:rsidR="00406A2F" w:rsidRPr="005370E6">
        <w:fldChar w:fldCharType="end"/>
      </w:r>
      <w:r w:rsidR="00406A2F">
        <w:t xml:space="preserve"> ilustra los módulos del </w:t>
      </w:r>
      <w:r w:rsidR="00406A2F" w:rsidRPr="00406A2F">
        <w:t>usuario</w:t>
      </w:r>
      <w:r w:rsidR="00406A2F">
        <w:t xml:space="preserve"> con perfil</w:t>
      </w:r>
      <w:r w:rsidR="00406A2F" w:rsidRPr="00406A2F">
        <w:t xml:space="preserve"> secretaria </w:t>
      </w:r>
      <w:r w:rsidR="00406A2F">
        <w:t xml:space="preserve">el cual </w:t>
      </w:r>
      <w:r w:rsidR="00406A2F" w:rsidRPr="00406A2F">
        <w:t xml:space="preserve">tiene la </w:t>
      </w:r>
      <w:r w:rsidR="00BE1026">
        <w:t xml:space="preserve">posibilidad de crear, aprobar y rechazar: </w:t>
      </w:r>
      <w:r w:rsidR="00406A2F" w:rsidRPr="00406A2F">
        <w:t>noticias</w:t>
      </w:r>
      <w:r w:rsidR="00406A2F">
        <w:t>,</w:t>
      </w:r>
      <w:r w:rsidR="00406A2F" w:rsidRPr="00406A2F">
        <w:t xml:space="preserve"> eventos</w:t>
      </w:r>
      <w:r w:rsidR="00406A2F">
        <w:t xml:space="preserve"> y </w:t>
      </w:r>
      <w:r w:rsidR="00BE1026">
        <w:t xml:space="preserve">solicitudes en representación de Dirección y Subdirección de la ESFOT. Por otra parte, puede </w:t>
      </w:r>
      <w:r w:rsidR="00406A2F" w:rsidRPr="00406A2F">
        <w:t>crear grupos de estudiantes</w:t>
      </w:r>
      <w:r w:rsidR="00BE1026">
        <w:t>.</w:t>
      </w:r>
    </w:p>
    <w:p w14:paraId="54711569" w14:textId="72FB13E5" w:rsidR="00EE7610" w:rsidRPr="00C07F0E" w:rsidRDefault="00EE7610" w:rsidP="000911EE">
      <w:pPr>
        <w:keepNext/>
        <w:ind w:left="708"/>
        <w:jc w:val="center"/>
        <w:rPr>
          <w:i/>
          <w:iCs/>
          <w:sz w:val="20"/>
          <w:szCs w:val="20"/>
        </w:rPr>
      </w:pPr>
      <w:bookmarkStart w:id="748" w:name="_Toc58342122"/>
      <w:r>
        <w:rPr>
          <w:noProof/>
          <w:lang w:val="es-ES" w:eastAsia="es-ES"/>
        </w:rPr>
        <w:lastRenderedPageBreak/>
        <w:drawing>
          <wp:inline distT="0" distB="0" distL="0" distR="0" wp14:anchorId="114F3869" wp14:editId="10FF12DA">
            <wp:extent cx="1971675" cy="2840906"/>
            <wp:effectExtent l="57150" t="57150" r="85725" b="933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4">
                      <a:extLst>
                        <a:ext uri="{28A0092B-C50C-407E-A947-70E740481C1C}">
                          <a14:useLocalDpi xmlns:a14="http://schemas.microsoft.com/office/drawing/2010/main" val="0"/>
                        </a:ext>
                      </a:extLst>
                    </a:blip>
                    <a:srcRect r="83569" b="51798"/>
                    <a:stretch/>
                  </pic:blipFill>
                  <pic:spPr bwMode="auto">
                    <a:xfrm>
                      <a:off x="0" y="0"/>
                      <a:ext cx="1971675" cy="284090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749" w:name="_Ref57419469"/>
      <w:r>
        <w:rPr>
          <w:b/>
          <w:bCs/>
          <w:i/>
          <w:iCs/>
          <w:sz w:val="20"/>
          <w:szCs w:val="20"/>
        </w:rPr>
        <w:br/>
      </w:r>
      <w:r w:rsidRPr="00802EC4">
        <w:rPr>
          <w:b/>
          <w:bCs/>
          <w:iCs/>
          <w:sz w:val="20"/>
          <w:szCs w:val="20"/>
        </w:rPr>
        <w:t xml:space="preserve">Fig.  </w:t>
      </w:r>
      <w:r w:rsidRPr="00802EC4">
        <w:rPr>
          <w:b/>
          <w:bCs/>
          <w:iCs/>
          <w:sz w:val="20"/>
          <w:szCs w:val="20"/>
        </w:rPr>
        <w:fldChar w:fldCharType="begin"/>
      </w:r>
      <w:r w:rsidRPr="00802EC4">
        <w:rPr>
          <w:b/>
          <w:bCs/>
          <w:iCs/>
          <w:sz w:val="20"/>
          <w:szCs w:val="20"/>
        </w:rPr>
        <w:instrText xml:space="preserve"> SEQ Fig._ \* ARABIC </w:instrText>
      </w:r>
      <w:r w:rsidRPr="00802EC4">
        <w:rPr>
          <w:b/>
          <w:bCs/>
          <w:iCs/>
          <w:sz w:val="20"/>
          <w:szCs w:val="20"/>
        </w:rPr>
        <w:fldChar w:fldCharType="separate"/>
      </w:r>
      <w:r w:rsidR="009C7FA6">
        <w:rPr>
          <w:b/>
          <w:bCs/>
          <w:iCs/>
          <w:noProof/>
          <w:sz w:val="20"/>
          <w:szCs w:val="20"/>
        </w:rPr>
        <w:t>16</w:t>
      </w:r>
      <w:r w:rsidRPr="00802EC4">
        <w:rPr>
          <w:b/>
          <w:bCs/>
          <w:iCs/>
          <w:sz w:val="20"/>
          <w:szCs w:val="20"/>
        </w:rPr>
        <w:fldChar w:fldCharType="end"/>
      </w:r>
      <w:bookmarkEnd w:id="749"/>
      <w:r w:rsidRPr="00802EC4">
        <w:rPr>
          <w:iCs/>
          <w:sz w:val="20"/>
          <w:szCs w:val="20"/>
        </w:rPr>
        <w:t>: Módulos perfil secretaria</w:t>
      </w:r>
      <w:bookmarkEnd w:id="748"/>
    </w:p>
    <w:p w14:paraId="404EABCE" w14:textId="0695960E" w:rsidR="00BE1026" w:rsidRDefault="00410875" w:rsidP="00BF35D6">
      <w:ins w:id="750" w:author="Daniel Casagallo" w:date="2020-12-21T19:08:00Z">
        <w:r>
          <w:rPr>
            <w:rFonts w:cs="Arial"/>
            <w:color w:val="000000" w:themeColor="text1"/>
            <w:lang w:eastAsia="pt-BR"/>
          </w:rPr>
          <w:t>La</w:t>
        </w:r>
        <w:r w:rsidRPr="005370E6">
          <w:t xml:space="preserve"> </w:t>
        </w:r>
      </w:ins>
      <w:r w:rsidR="00142BC5" w:rsidRPr="005370E6">
        <w:fldChar w:fldCharType="begin"/>
      </w:r>
      <w:r w:rsidR="00142BC5" w:rsidRPr="005370E6">
        <w:instrText xml:space="preserve"> REF _Ref57419471 \h  \* MERGEFORMAT </w:instrText>
      </w:r>
      <w:r w:rsidR="00142BC5" w:rsidRPr="005370E6">
        <w:fldChar w:fldCharType="separate"/>
      </w:r>
      <w:r w:rsidR="009C7FA6" w:rsidRPr="009C7FA6">
        <w:rPr>
          <w:b/>
          <w:bCs/>
        </w:rPr>
        <w:t>Fig</w:t>
      </w:r>
      <w:r w:rsidR="009C7FA6" w:rsidRPr="009C7FA6">
        <w:rPr>
          <w:b/>
          <w:bCs/>
          <w:noProof/>
        </w:rPr>
        <w:t>.</w:t>
      </w:r>
      <w:r w:rsidR="009C7FA6" w:rsidRPr="009C7FA6">
        <w:rPr>
          <w:b/>
          <w:bCs/>
          <w:iCs/>
          <w:noProof/>
        </w:rPr>
        <w:t xml:space="preserve"> </w:t>
      </w:r>
      <w:r w:rsidR="009C7FA6">
        <w:rPr>
          <w:b/>
          <w:bCs/>
          <w:iCs/>
          <w:noProof/>
          <w:sz w:val="20"/>
          <w:szCs w:val="20"/>
        </w:rPr>
        <w:t>17</w:t>
      </w:r>
      <w:r w:rsidR="00142BC5" w:rsidRPr="005370E6">
        <w:fldChar w:fldCharType="end"/>
      </w:r>
      <w:r w:rsidR="00142BC5">
        <w:t xml:space="preserve"> </w:t>
      </w:r>
      <w:r w:rsidR="00BE1026">
        <w:t xml:space="preserve">ilustra los módulos del </w:t>
      </w:r>
      <w:r w:rsidR="00BE1026" w:rsidRPr="00406A2F">
        <w:t>usuario</w:t>
      </w:r>
      <w:r w:rsidR="00BE1026">
        <w:t xml:space="preserve"> con perfil</w:t>
      </w:r>
      <w:r w:rsidR="00BE1026" w:rsidRPr="00406A2F">
        <w:t xml:space="preserve"> </w:t>
      </w:r>
      <w:r w:rsidR="000911EE">
        <w:t>presidente AEESFOT</w:t>
      </w:r>
      <w:r w:rsidR="00BE1026" w:rsidRPr="00406A2F">
        <w:t xml:space="preserve"> </w:t>
      </w:r>
      <w:r w:rsidR="00BE1026">
        <w:t xml:space="preserve">el cual </w:t>
      </w:r>
      <w:r w:rsidR="00BE1026" w:rsidRPr="00406A2F">
        <w:t xml:space="preserve">tiene la </w:t>
      </w:r>
      <w:r w:rsidR="00BE1026">
        <w:t xml:space="preserve">posibilidad de crear, aprobar y rechazar: </w:t>
      </w:r>
      <w:r w:rsidR="00BE1026" w:rsidRPr="00406A2F">
        <w:t>noticias</w:t>
      </w:r>
      <w:r w:rsidR="00BE1026">
        <w:t>,</w:t>
      </w:r>
      <w:r w:rsidR="00BE1026" w:rsidRPr="00406A2F">
        <w:t xml:space="preserve"> eventos</w:t>
      </w:r>
      <w:r w:rsidR="00BE1026">
        <w:t xml:space="preserve"> y solicitudes en representación</w:t>
      </w:r>
      <w:r w:rsidR="000911EE">
        <w:t xml:space="preserve"> del presidente de la AE</w:t>
      </w:r>
      <w:r w:rsidR="00BE1026">
        <w:t xml:space="preserve">ESFOT. Por otra parte, puede </w:t>
      </w:r>
      <w:r w:rsidR="00BE1026" w:rsidRPr="00406A2F">
        <w:t>crear grupos de estudiantes</w:t>
      </w:r>
      <w:r w:rsidR="00BE1026">
        <w:t>.</w:t>
      </w:r>
    </w:p>
    <w:p w14:paraId="0C9377DF" w14:textId="63ACD571" w:rsidR="00585559" w:rsidRDefault="00585559" w:rsidP="000911EE">
      <w:pPr>
        <w:keepNext/>
        <w:ind w:left="708"/>
        <w:jc w:val="center"/>
        <w:rPr>
          <w:iCs/>
          <w:sz w:val="20"/>
          <w:szCs w:val="20"/>
        </w:rPr>
      </w:pPr>
      <w:bookmarkStart w:id="751" w:name="_Toc58342123"/>
      <w:r>
        <w:rPr>
          <w:b/>
          <w:bCs/>
          <w:i/>
          <w:iCs/>
          <w:noProof/>
          <w:sz w:val="20"/>
          <w:szCs w:val="20"/>
          <w:lang w:val="es-ES" w:eastAsia="es-ES"/>
        </w:rPr>
        <w:drawing>
          <wp:inline distT="0" distB="0" distL="0" distR="0" wp14:anchorId="5C3413DB" wp14:editId="599C4D72">
            <wp:extent cx="1752600" cy="2495550"/>
            <wp:effectExtent l="57150" t="57150" r="114300" b="11430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a:extLst>
                        <a:ext uri="{28A0092B-C50C-407E-A947-70E740481C1C}">
                          <a14:useLocalDpi xmlns:a14="http://schemas.microsoft.com/office/drawing/2010/main" val="0"/>
                        </a:ext>
                      </a:extLst>
                    </a:blip>
                    <a:srcRect r="83746" b="52878"/>
                    <a:stretch/>
                  </pic:blipFill>
                  <pic:spPr bwMode="auto">
                    <a:xfrm>
                      <a:off x="0" y="0"/>
                      <a:ext cx="1752600" cy="24955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752" w:name="_Ref57419471"/>
      <w:r>
        <w:rPr>
          <w:b/>
          <w:bCs/>
          <w:i/>
          <w:iCs/>
          <w:sz w:val="20"/>
          <w:szCs w:val="20"/>
        </w:rPr>
        <w:br/>
      </w:r>
      <w:r w:rsidRPr="00802EC4">
        <w:rPr>
          <w:b/>
          <w:bCs/>
          <w:iCs/>
          <w:sz w:val="20"/>
          <w:szCs w:val="20"/>
        </w:rPr>
        <w:t xml:space="preserve">Fig.  </w:t>
      </w:r>
      <w:r w:rsidRPr="00802EC4">
        <w:rPr>
          <w:b/>
          <w:bCs/>
          <w:iCs/>
          <w:sz w:val="20"/>
          <w:szCs w:val="20"/>
        </w:rPr>
        <w:fldChar w:fldCharType="begin"/>
      </w:r>
      <w:r w:rsidRPr="00802EC4">
        <w:rPr>
          <w:b/>
          <w:bCs/>
          <w:iCs/>
          <w:sz w:val="20"/>
          <w:szCs w:val="20"/>
        </w:rPr>
        <w:instrText xml:space="preserve"> SEQ Fig._ \* ARABIC </w:instrText>
      </w:r>
      <w:r w:rsidRPr="00802EC4">
        <w:rPr>
          <w:b/>
          <w:bCs/>
          <w:iCs/>
          <w:sz w:val="20"/>
          <w:szCs w:val="20"/>
        </w:rPr>
        <w:fldChar w:fldCharType="separate"/>
      </w:r>
      <w:r w:rsidR="009C7FA6">
        <w:rPr>
          <w:b/>
          <w:bCs/>
          <w:iCs/>
          <w:noProof/>
          <w:sz w:val="20"/>
          <w:szCs w:val="20"/>
        </w:rPr>
        <w:t>17</w:t>
      </w:r>
      <w:r w:rsidRPr="00802EC4">
        <w:rPr>
          <w:b/>
          <w:bCs/>
          <w:iCs/>
          <w:sz w:val="20"/>
          <w:szCs w:val="20"/>
        </w:rPr>
        <w:fldChar w:fldCharType="end"/>
      </w:r>
      <w:bookmarkEnd w:id="752"/>
      <w:r w:rsidRPr="00802EC4">
        <w:rPr>
          <w:b/>
          <w:bCs/>
          <w:iCs/>
          <w:sz w:val="20"/>
          <w:szCs w:val="20"/>
        </w:rPr>
        <w:t>:</w:t>
      </w:r>
      <w:r w:rsidRPr="00802EC4">
        <w:rPr>
          <w:iCs/>
          <w:sz w:val="20"/>
          <w:szCs w:val="20"/>
        </w:rPr>
        <w:t xml:space="preserve"> Módulos perfil AEESFOT</w:t>
      </w:r>
      <w:bookmarkEnd w:id="751"/>
    </w:p>
    <w:p w14:paraId="0C3DEE56" w14:textId="29DE06C0" w:rsidR="00585559" w:rsidRPr="00585559" w:rsidRDefault="00410875" w:rsidP="00585559">
      <w:pPr>
        <w:keepNext/>
      </w:pPr>
      <w:ins w:id="753" w:author="Daniel Casagallo" w:date="2020-12-21T19:08:00Z">
        <w:r>
          <w:rPr>
            <w:rFonts w:cs="Arial"/>
            <w:color w:val="000000" w:themeColor="text1"/>
            <w:lang w:eastAsia="pt-BR"/>
          </w:rPr>
          <w:t>La</w:t>
        </w:r>
        <w:r w:rsidRPr="005370E6">
          <w:t xml:space="preserve"> </w:t>
        </w:r>
      </w:ins>
      <w:r w:rsidR="00585559" w:rsidRPr="005370E6">
        <w:fldChar w:fldCharType="begin"/>
      </w:r>
      <w:r w:rsidR="00585559" w:rsidRPr="005370E6">
        <w:instrText xml:space="preserve"> REF _Ref57419474 \h  \* MERGEFORMAT </w:instrText>
      </w:r>
      <w:r w:rsidR="00585559" w:rsidRPr="005370E6">
        <w:fldChar w:fldCharType="separate"/>
      </w:r>
      <w:r w:rsidR="009C7FA6" w:rsidRPr="009C7FA6">
        <w:rPr>
          <w:b/>
          <w:bCs/>
        </w:rPr>
        <w:t>Fig</w:t>
      </w:r>
      <w:r w:rsidR="009C7FA6" w:rsidRPr="009C7FA6">
        <w:rPr>
          <w:b/>
          <w:bCs/>
          <w:noProof/>
        </w:rPr>
        <w:t>.</w:t>
      </w:r>
      <w:r w:rsidR="00A56D79">
        <w:rPr>
          <w:b/>
          <w:bCs/>
          <w:iCs/>
          <w:noProof/>
        </w:rPr>
        <w:t xml:space="preserve"> </w:t>
      </w:r>
      <w:r w:rsidR="009C7FA6">
        <w:rPr>
          <w:b/>
          <w:bCs/>
          <w:iCs/>
          <w:noProof/>
          <w:sz w:val="20"/>
          <w:szCs w:val="20"/>
        </w:rPr>
        <w:t>18</w:t>
      </w:r>
      <w:r w:rsidR="00585559" w:rsidRPr="005370E6">
        <w:fldChar w:fldCharType="end"/>
      </w:r>
      <w:r w:rsidR="00585559">
        <w:t xml:space="preserve"> </w:t>
      </w:r>
      <w:r w:rsidR="000911EE">
        <w:t xml:space="preserve">ilustra los módulos del </w:t>
      </w:r>
      <w:r w:rsidR="000911EE" w:rsidRPr="00406A2F">
        <w:t>usuario</w:t>
      </w:r>
      <w:r w:rsidR="000911EE">
        <w:t xml:space="preserve"> con perfil</w:t>
      </w:r>
      <w:r w:rsidR="000911EE" w:rsidRPr="00406A2F">
        <w:t xml:space="preserve"> </w:t>
      </w:r>
      <w:r w:rsidR="000911EE">
        <w:t>presidente docente</w:t>
      </w:r>
      <w:r w:rsidR="000911EE" w:rsidRPr="00406A2F">
        <w:t xml:space="preserve"> </w:t>
      </w:r>
      <w:r w:rsidR="000911EE">
        <w:t xml:space="preserve">el cual </w:t>
      </w:r>
      <w:r w:rsidR="000911EE" w:rsidRPr="00406A2F">
        <w:t xml:space="preserve">tiene la </w:t>
      </w:r>
      <w:r w:rsidR="000911EE">
        <w:t xml:space="preserve">posibilidad de </w:t>
      </w:r>
      <w:r w:rsidR="00585559" w:rsidRPr="00585559">
        <w:t>publicar noticias eventos y solicitudes</w:t>
      </w:r>
      <w:r w:rsidR="000911EE">
        <w:t>. A</w:t>
      </w:r>
      <w:r w:rsidR="000911EE" w:rsidRPr="00585559">
        <w:t>demás,</w:t>
      </w:r>
      <w:r w:rsidR="00585559" w:rsidRPr="00585559">
        <w:t xml:space="preserve"> tiene la </w:t>
      </w:r>
      <w:r w:rsidR="00491D16">
        <w:t>opción</w:t>
      </w:r>
      <w:r w:rsidR="00585559" w:rsidRPr="00585559">
        <w:t xml:space="preserve"> de crear </w:t>
      </w:r>
      <w:r w:rsidR="00585559" w:rsidRPr="00585559">
        <w:lastRenderedPageBreak/>
        <w:t xml:space="preserve">grupos en los cuales </w:t>
      </w:r>
      <w:r w:rsidR="00585559">
        <w:t>p</w:t>
      </w:r>
      <w:r w:rsidR="000911EE">
        <w:t xml:space="preserve">uede añadir a </w:t>
      </w:r>
      <w:r w:rsidR="00585559" w:rsidRPr="00142BC5">
        <w:t>estudiantes para compartir noticias eventos y solicitudes relacionad</w:t>
      </w:r>
      <w:r w:rsidR="00491D16">
        <w:t>a</w:t>
      </w:r>
      <w:r w:rsidR="00585559" w:rsidRPr="00142BC5">
        <w:t>s a</w:t>
      </w:r>
      <w:r w:rsidR="00491D16">
        <w:t xml:space="preserve"> las </w:t>
      </w:r>
      <w:r w:rsidR="00585559" w:rsidRPr="00142BC5">
        <w:t xml:space="preserve">materias </w:t>
      </w:r>
      <w:r w:rsidR="00491D16">
        <w:t>que imparten</w:t>
      </w:r>
      <w:r w:rsidR="000911EE">
        <w:t>.</w:t>
      </w:r>
    </w:p>
    <w:p w14:paraId="74016ECB" w14:textId="00F224DC" w:rsidR="00543AD3" w:rsidRDefault="00F05CC6" w:rsidP="000911EE">
      <w:pPr>
        <w:keepNext/>
        <w:ind w:left="708"/>
        <w:jc w:val="center"/>
        <w:rPr>
          <w:i/>
          <w:iCs/>
          <w:sz w:val="20"/>
          <w:szCs w:val="20"/>
        </w:rPr>
      </w:pPr>
      <w:bookmarkStart w:id="754" w:name="_Toc58342124"/>
      <w:r>
        <w:rPr>
          <w:b/>
          <w:bCs/>
          <w:i/>
          <w:iCs/>
          <w:noProof/>
          <w:sz w:val="20"/>
          <w:szCs w:val="20"/>
          <w:lang w:val="es-ES" w:eastAsia="es-ES"/>
        </w:rPr>
        <w:drawing>
          <wp:inline distT="0" distB="0" distL="0" distR="0" wp14:anchorId="5BA5A840" wp14:editId="4470FC1F">
            <wp:extent cx="1861170" cy="2286000"/>
            <wp:effectExtent l="57150" t="57150" r="101600" b="952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r="83746" b="59206"/>
                    <a:stretch/>
                  </pic:blipFill>
                  <pic:spPr bwMode="auto">
                    <a:xfrm>
                      <a:off x="0" y="0"/>
                      <a:ext cx="1873005" cy="230053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755" w:name="_Ref57419474"/>
      <w:r w:rsidR="00802EC4">
        <w:rPr>
          <w:b/>
          <w:bCs/>
          <w:i/>
          <w:iCs/>
          <w:sz w:val="20"/>
          <w:szCs w:val="20"/>
        </w:rPr>
        <w:br/>
      </w:r>
      <w:r w:rsidR="00C07F0E" w:rsidRPr="00802EC4">
        <w:rPr>
          <w:b/>
          <w:bCs/>
          <w:iCs/>
          <w:sz w:val="20"/>
          <w:szCs w:val="20"/>
        </w:rPr>
        <w:t xml:space="preserve">Fig.  </w:t>
      </w:r>
      <w:r w:rsidR="00C07F0E" w:rsidRPr="00802EC4">
        <w:rPr>
          <w:b/>
          <w:bCs/>
          <w:iCs/>
          <w:sz w:val="20"/>
          <w:szCs w:val="20"/>
        </w:rPr>
        <w:fldChar w:fldCharType="begin"/>
      </w:r>
      <w:r w:rsidR="00C07F0E" w:rsidRPr="00802EC4">
        <w:rPr>
          <w:b/>
          <w:bCs/>
          <w:iCs/>
          <w:sz w:val="20"/>
          <w:szCs w:val="20"/>
        </w:rPr>
        <w:instrText xml:space="preserve"> SEQ Fig._ \* ARABIC </w:instrText>
      </w:r>
      <w:r w:rsidR="00C07F0E" w:rsidRPr="00802EC4">
        <w:rPr>
          <w:b/>
          <w:bCs/>
          <w:iCs/>
          <w:sz w:val="20"/>
          <w:szCs w:val="20"/>
        </w:rPr>
        <w:fldChar w:fldCharType="separate"/>
      </w:r>
      <w:r w:rsidR="009C7FA6">
        <w:rPr>
          <w:b/>
          <w:bCs/>
          <w:iCs/>
          <w:noProof/>
          <w:sz w:val="20"/>
          <w:szCs w:val="20"/>
        </w:rPr>
        <w:t>18</w:t>
      </w:r>
      <w:r w:rsidR="00C07F0E" w:rsidRPr="00802EC4">
        <w:rPr>
          <w:b/>
          <w:bCs/>
          <w:iCs/>
          <w:sz w:val="20"/>
          <w:szCs w:val="20"/>
        </w:rPr>
        <w:fldChar w:fldCharType="end"/>
      </w:r>
      <w:bookmarkEnd w:id="755"/>
      <w:r w:rsidR="00C07F0E" w:rsidRPr="00802EC4">
        <w:rPr>
          <w:b/>
          <w:bCs/>
          <w:iCs/>
          <w:sz w:val="20"/>
          <w:szCs w:val="20"/>
        </w:rPr>
        <w:t>:</w:t>
      </w:r>
      <w:r w:rsidR="00C07F0E" w:rsidRPr="00802EC4">
        <w:rPr>
          <w:iCs/>
          <w:sz w:val="20"/>
          <w:szCs w:val="20"/>
        </w:rPr>
        <w:t xml:space="preserve"> Módulos perfil docente</w:t>
      </w:r>
      <w:bookmarkEnd w:id="754"/>
    </w:p>
    <w:p w14:paraId="09093CD7" w14:textId="1CECBC30" w:rsidR="00284E18" w:rsidRDefault="00284E18" w:rsidP="00284E18">
      <w:pPr>
        <w:pStyle w:val="Ttulo3"/>
      </w:pPr>
      <w:bookmarkStart w:id="756" w:name="_Toc58342077"/>
      <w:r>
        <w:t>Creación</w:t>
      </w:r>
      <w:r w:rsidRPr="004D6323">
        <w:t xml:space="preserve">, modificación, visualización y eliminación de </w:t>
      </w:r>
      <w:r>
        <w:t>publicaciones</w:t>
      </w:r>
      <w:bookmarkEnd w:id="756"/>
    </w:p>
    <w:p w14:paraId="778741D3" w14:textId="670DB486" w:rsidR="000911EE" w:rsidRDefault="00410875" w:rsidP="000911EE">
      <w:ins w:id="757" w:author="Daniel Casagallo" w:date="2020-12-21T19:08:00Z">
        <w:r>
          <w:rPr>
            <w:rFonts w:cs="Arial"/>
            <w:color w:val="000000" w:themeColor="text1"/>
            <w:lang w:eastAsia="pt-BR"/>
          </w:rPr>
          <w:t>La</w:t>
        </w:r>
        <w:r w:rsidRPr="00AE42BD">
          <w:t xml:space="preserve"> </w:t>
        </w:r>
      </w:ins>
      <w:r w:rsidR="00284E18" w:rsidRPr="00AE42BD">
        <w:fldChar w:fldCharType="begin"/>
      </w:r>
      <w:r w:rsidR="00284E18" w:rsidRPr="00AE42BD">
        <w:instrText xml:space="preserve"> REF _Ref57419897 \h  \* MERGEFORMAT </w:instrText>
      </w:r>
      <w:r w:rsidR="00284E18" w:rsidRPr="00AE42BD">
        <w:fldChar w:fldCharType="separate"/>
      </w:r>
      <w:r w:rsidR="009C7FA6" w:rsidRPr="00AE42BD">
        <w:rPr>
          <w:b/>
          <w:bCs/>
        </w:rPr>
        <w:t>Fig.</w:t>
      </w:r>
      <w:r w:rsidR="00A56D79">
        <w:rPr>
          <w:b/>
          <w:bCs/>
          <w:noProof/>
        </w:rPr>
        <w:t xml:space="preserve"> </w:t>
      </w:r>
      <w:r w:rsidR="009C7FA6" w:rsidRPr="00AE42BD">
        <w:rPr>
          <w:b/>
          <w:bCs/>
          <w:iCs/>
          <w:noProof/>
        </w:rPr>
        <w:t>19</w:t>
      </w:r>
      <w:r w:rsidR="00284E18" w:rsidRPr="00AE42BD">
        <w:fldChar w:fldCharType="end"/>
      </w:r>
      <w:r w:rsidR="00284E18" w:rsidRPr="00AE42BD">
        <w:t xml:space="preserve"> </w:t>
      </w:r>
      <w:r w:rsidR="00E6634C">
        <w:t>muestra</w:t>
      </w:r>
      <w:r w:rsidR="002B4416" w:rsidRPr="00AE42BD">
        <w:t xml:space="preserve"> </w:t>
      </w:r>
      <w:r w:rsidR="00E6634C">
        <w:t>el formato</w:t>
      </w:r>
      <w:r w:rsidR="00284E18" w:rsidRPr="00AE42BD">
        <w:t xml:space="preserve"> </w:t>
      </w:r>
      <w:r w:rsidR="00801DCB">
        <w:t xml:space="preserve">para </w:t>
      </w:r>
      <w:r w:rsidR="00284E18" w:rsidRPr="00AE42BD">
        <w:t>que los perfiles</w:t>
      </w:r>
      <w:r w:rsidR="000B00C2" w:rsidRPr="00AE42BD">
        <w:t xml:space="preserve"> </w:t>
      </w:r>
      <w:r w:rsidR="00284E18" w:rsidRPr="00AE42BD">
        <w:t>secretaria, presidente de la AEESFOT y docente</w:t>
      </w:r>
      <w:r w:rsidR="000B00C2" w:rsidRPr="00AE42BD">
        <w:t xml:space="preserve"> </w:t>
      </w:r>
      <w:r w:rsidR="00B27C90" w:rsidRPr="00AE42BD">
        <w:t xml:space="preserve">deben completar </w:t>
      </w:r>
      <w:r w:rsidR="00284E18" w:rsidRPr="00AE42BD">
        <w:t>para la creación de una nueva publ</w:t>
      </w:r>
      <w:r w:rsidR="000911EE">
        <w:t xml:space="preserve">icación, </w:t>
      </w:r>
      <w:proofErr w:type="gramStart"/>
      <w:r w:rsidR="000911EE">
        <w:t>conjuntamente con</w:t>
      </w:r>
      <w:proofErr w:type="gramEnd"/>
      <w:r w:rsidR="000911EE">
        <w:t xml:space="preserve"> las validaciones para cada campo, evitando de esta manera inconsistencias al momento de realizar una publicación. </w:t>
      </w:r>
      <w:r w:rsidR="00E6634C" w:rsidRPr="00E6634C">
        <w:t xml:space="preserve">Por otra parte, dentro del Manual del Usuario se detallan las instrucciones y diseños para la visualización, modificación y eliminación de </w:t>
      </w:r>
      <w:r w:rsidR="00E6634C">
        <w:t>publicaciones</w:t>
      </w:r>
      <w:r w:rsidR="000911EE">
        <w:t>.</w:t>
      </w:r>
    </w:p>
    <w:p w14:paraId="30F10E93" w14:textId="479B4107" w:rsidR="00284E18" w:rsidRDefault="00D15331" w:rsidP="000911EE">
      <w:pPr>
        <w:ind w:left="708"/>
        <w:jc w:val="center"/>
        <w:rPr>
          <w:iCs/>
          <w:sz w:val="20"/>
          <w:szCs w:val="20"/>
        </w:rPr>
      </w:pPr>
      <w:bookmarkStart w:id="758" w:name="_Toc58342125"/>
      <w:r>
        <w:rPr>
          <w:noProof/>
          <w:lang w:val="es-ES" w:eastAsia="es-ES"/>
        </w:rPr>
        <w:drawing>
          <wp:inline distT="0" distB="0" distL="0" distR="0" wp14:anchorId="6038C539" wp14:editId="2D80460A">
            <wp:extent cx="2906973" cy="2487870"/>
            <wp:effectExtent l="57150" t="57150" r="122555" b="1225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6961" t="-359" r="25442"/>
                    <a:stretch/>
                  </pic:blipFill>
                  <pic:spPr bwMode="auto">
                    <a:xfrm>
                      <a:off x="0" y="0"/>
                      <a:ext cx="2928982" cy="250670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759" w:name="_Ref57419897"/>
      <w:r w:rsidR="00802EC4">
        <w:rPr>
          <w:b/>
          <w:bCs/>
          <w:i/>
          <w:iCs/>
          <w:sz w:val="20"/>
          <w:szCs w:val="20"/>
        </w:rPr>
        <w:br/>
      </w:r>
      <w:r w:rsidR="00284E18" w:rsidRPr="00802EC4">
        <w:rPr>
          <w:b/>
          <w:bCs/>
          <w:iCs/>
          <w:sz w:val="20"/>
          <w:szCs w:val="20"/>
        </w:rPr>
        <w:t xml:space="preserve">Fig.  </w:t>
      </w:r>
      <w:r w:rsidR="00284E18" w:rsidRPr="00802EC4">
        <w:rPr>
          <w:b/>
          <w:bCs/>
          <w:iCs/>
          <w:sz w:val="20"/>
          <w:szCs w:val="20"/>
        </w:rPr>
        <w:fldChar w:fldCharType="begin"/>
      </w:r>
      <w:r w:rsidR="00284E18" w:rsidRPr="00802EC4">
        <w:rPr>
          <w:b/>
          <w:bCs/>
          <w:iCs/>
          <w:sz w:val="20"/>
          <w:szCs w:val="20"/>
        </w:rPr>
        <w:instrText xml:space="preserve"> SEQ Fig._ \* ARABIC </w:instrText>
      </w:r>
      <w:r w:rsidR="00284E18" w:rsidRPr="00802EC4">
        <w:rPr>
          <w:b/>
          <w:bCs/>
          <w:iCs/>
          <w:sz w:val="20"/>
          <w:szCs w:val="20"/>
        </w:rPr>
        <w:fldChar w:fldCharType="separate"/>
      </w:r>
      <w:r w:rsidR="009C7FA6">
        <w:rPr>
          <w:b/>
          <w:bCs/>
          <w:iCs/>
          <w:noProof/>
          <w:sz w:val="20"/>
          <w:szCs w:val="20"/>
        </w:rPr>
        <w:t>19</w:t>
      </w:r>
      <w:r w:rsidR="00284E18" w:rsidRPr="00802EC4">
        <w:rPr>
          <w:b/>
          <w:bCs/>
          <w:iCs/>
          <w:sz w:val="20"/>
          <w:szCs w:val="20"/>
        </w:rPr>
        <w:fldChar w:fldCharType="end"/>
      </w:r>
      <w:bookmarkEnd w:id="759"/>
      <w:r w:rsidR="00284E18" w:rsidRPr="00802EC4">
        <w:rPr>
          <w:b/>
          <w:bCs/>
          <w:iCs/>
          <w:sz w:val="20"/>
          <w:szCs w:val="20"/>
        </w:rPr>
        <w:t>:</w:t>
      </w:r>
      <w:r w:rsidR="00284E18" w:rsidRPr="00802EC4">
        <w:rPr>
          <w:iCs/>
          <w:sz w:val="20"/>
          <w:szCs w:val="20"/>
        </w:rPr>
        <w:t xml:space="preserve"> </w:t>
      </w:r>
      <w:r w:rsidR="00E6634C">
        <w:rPr>
          <w:iCs/>
          <w:sz w:val="20"/>
          <w:szCs w:val="20"/>
        </w:rPr>
        <w:t>detalle</w:t>
      </w:r>
      <w:r w:rsidR="00284E18" w:rsidRPr="00802EC4">
        <w:rPr>
          <w:iCs/>
          <w:sz w:val="20"/>
          <w:szCs w:val="20"/>
        </w:rPr>
        <w:t xml:space="preserve"> de publicación</w:t>
      </w:r>
      <w:bookmarkEnd w:id="758"/>
    </w:p>
    <w:p w14:paraId="76749582" w14:textId="2D4DE746" w:rsidR="00A56D79" w:rsidRDefault="00495A5B" w:rsidP="00A56D79">
      <w:r>
        <w:lastRenderedPageBreak/>
        <w:t xml:space="preserve">Cabe </w:t>
      </w:r>
      <w:r w:rsidR="000911EE">
        <w:t xml:space="preserve">destacar </w:t>
      </w:r>
      <w:r>
        <w:t xml:space="preserve">que los perfiles secretaria, presidente de la AEESFOT y docente tienen la capacidad de aprobar o rechazar las publicaciones que se realicen de manera global, es decir para todos los usuarios que </w:t>
      </w:r>
      <w:r w:rsidR="000911EE">
        <w:t>sean parte d</w:t>
      </w:r>
      <w:r>
        <w:t xml:space="preserve">el </w:t>
      </w:r>
      <w:del w:id="760" w:author="Daniel Casagallo" w:date="2020-12-21T18:43:00Z">
        <w:r w:rsidDel="0096106E">
          <w:delText>Sistema</w:delText>
        </w:r>
      </w:del>
      <w:ins w:id="761" w:author="Daniel Casagallo" w:date="2020-12-21T18:43:00Z">
        <w:r w:rsidR="0096106E">
          <w:t>Sistema</w:t>
        </w:r>
      </w:ins>
      <w:r>
        <w:t xml:space="preserve"> </w:t>
      </w:r>
      <w:del w:id="762" w:author="Daniel Casagallo" w:date="2020-12-21T18:44:00Z">
        <w:r w:rsidDel="0096106E">
          <w:delText>Web</w:delText>
        </w:r>
      </w:del>
      <w:ins w:id="763" w:author="Daniel Casagallo" w:date="2020-12-21T18:44:00Z">
        <w:r w:rsidR="0096106E">
          <w:t>Web</w:t>
        </w:r>
      </w:ins>
      <w:r>
        <w:t xml:space="preserve"> </w:t>
      </w:r>
      <w:r w:rsidR="00846F89">
        <w:t>y</w:t>
      </w:r>
      <w:r>
        <w:t xml:space="preserve"> </w:t>
      </w:r>
      <w:del w:id="764" w:author="Daniel Casagallo" w:date="2020-12-21T18:44:00Z">
        <w:r w:rsidDel="0096106E">
          <w:delText>Aplicación</w:delText>
        </w:r>
      </w:del>
      <w:ins w:id="765" w:author="Daniel Casagallo" w:date="2020-12-21T18:44:00Z">
        <w:r w:rsidR="0096106E">
          <w:t>Aplicación</w:t>
        </w:r>
      </w:ins>
      <w:r>
        <w:t xml:space="preserve"> </w:t>
      </w:r>
      <w:del w:id="766" w:author="Daniel Casagallo" w:date="2020-12-21T18:45:00Z">
        <w:r w:rsidDel="0096106E">
          <w:delText>Móvil</w:delText>
        </w:r>
      </w:del>
      <w:ins w:id="767" w:author="Daniel Casagallo" w:date="2020-12-21T18:45:00Z">
        <w:r w:rsidR="0096106E">
          <w:t>Móvil</w:t>
        </w:r>
      </w:ins>
      <w:r w:rsidR="00846F89">
        <w:t xml:space="preserve">. </w:t>
      </w:r>
      <w:r w:rsidR="000911EE">
        <w:t>Por último, a</w:t>
      </w:r>
      <w:r w:rsidR="00846F89">
        <w:t xml:space="preserve">l momento de aprobar o rechazar una publicación, esta se </w:t>
      </w:r>
      <w:r w:rsidR="000911EE">
        <w:t>lista en el módulo n</w:t>
      </w:r>
      <w:r w:rsidR="00846F89">
        <w:t xml:space="preserve">otificaciones de la </w:t>
      </w:r>
      <w:del w:id="768" w:author="Daniel Casagallo" w:date="2020-12-21T18:44:00Z">
        <w:r w:rsidR="00846F89" w:rsidDel="0096106E">
          <w:delText>Aplicación</w:delText>
        </w:r>
      </w:del>
      <w:ins w:id="769" w:author="Daniel Casagallo" w:date="2020-12-21T18:44:00Z">
        <w:r w:rsidR="0096106E">
          <w:t>Aplicación</w:t>
        </w:r>
      </w:ins>
      <w:r w:rsidR="00846F89">
        <w:t xml:space="preserve"> </w:t>
      </w:r>
      <w:del w:id="770" w:author="Daniel Casagallo" w:date="2020-12-21T18:45:00Z">
        <w:r w:rsidR="00846F89" w:rsidDel="0096106E">
          <w:delText>Móvil</w:delText>
        </w:r>
      </w:del>
      <w:ins w:id="771" w:author="Daniel Casagallo" w:date="2020-12-21T18:45:00Z">
        <w:r w:rsidR="0096106E">
          <w:t>Móvil</w:t>
        </w:r>
      </w:ins>
      <w:r w:rsidR="00846F89">
        <w:t xml:space="preserve">, como ilustra </w:t>
      </w:r>
      <w:ins w:id="772" w:author="Daniel Casagallo" w:date="2020-12-21T19:08:00Z">
        <w:r w:rsidR="00410875">
          <w:rPr>
            <w:rFonts w:cs="Arial"/>
            <w:color w:val="000000" w:themeColor="text1"/>
            <w:lang w:eastAsia="pt-BR"/>
          </w:rPr>
          <w:t>La</w:t>
        </w:r>
        <w:r w:rsidR="00410875" w:rsidRPr="00846F89">
          <w:t xml:space="preserve"> </w:t>
        </w:r>
      </w:ins>
      <w:r w:rsidR="00846F89" w:rsidRPr="00846F89">
        <w:fldChar w:fldCharType="begin"/>
      </w:r>
      <w:r w:rsidR="00846F89" w:rsidRPr="00846F89">
        <w:instrText xml:space="preserve"> REF _Ref58090416 \h  \* MERGEFORMAT </w:instrText>
      </w:r>
      <w:r w:rsidR="00846F89" w:rsidRPr="00846F89">
        <w:fldChar w:fldCharType="separate"/>
      </w:r>
      <w:r w:rsidR="000911EE">
        <w:rPr>
          <w:b/>
          <w:bCs/>
        </w:rPr>
        <w:t xml:space="preserve">Fig. </w:t>
      </w:r>
      <w:r w:rsidR="009C7FA6" w:rsidRPr="009C7FA6">
        <w:rPr>
          <w:b/>
          <w:bCs/>
          <w:noProof/>
        </w:rPr>
        <w:t>20</w:t>
      </w:r>
      <w:r w:rsidR="00846F89" w:rsidRPr="00846F89">
        <w:fldChar w:fldCharType="end"/>
      </w:r>
      <w:r w:rsidR="000911EE">
        <w:t>,</w:t>
      </w:r>
      <w:r w:rsidR="00846F89" w:rsidRPr="00846F89">
        <w:t xml:space="preserve"> </w:t>
      </w:r>
      <w:r w:rsidR="00846F89">
        <w:t xml:space="preserve">donde se describe la persona que ha aprobado o rechazado la publicación, </w:t>
      </w:r>
      <w:proofErr w:type="gramStart"/>
      <w:r w:rsidR="000911EE">
        <w:t xml:space="preserve">conjuntamente </w:t>
      </w:r>
      <w:r w:rsidR="00846F89">
        <w:t>con</w:t>
      </w:r>
      <w:proofErr w:type="gramEnd"/>
      <w:r w:rsidR="00846F89">
        <w:t xml:space="preserve"> una f</w:t>
      </w:r>
      <w:r w:rsidR="00A56D79">
        <w:t>oto del usuario.</w:t>
      </w:r>
    </w:p>
    <w:p w14:paraId="3FC96993" w14:textId="6D4157D5" w:rsidR="00846F89" w:rsidRPr="00846F89" w:rsidRDefault="00846F89" w:rsidP="00A56D79">
      <w:pPr>
        <w:jc w:val="center"/>
        <w:rPr>
          <w:i/>
          <w:iCs/>
          <w:sz w:val="20"/>
          <w:szCs w:val="20"/>
        </w:rPr>
      </w:pPr>
      <w:bookmarkStart w:id="773" w:name="_Toc58342126"/>
      <w:r>
        <w:rPr>
          <w:noProof/>
          <w:lang w:val="es-ES" w:eastAsia="es-ES"/>
        </w:rPr>
        <w:drawing>
          <wp:inline distT="0" distB="0" distL="0" distR="0" wp14:anchorId="0CC0AFE3" wp14:editId="2F234447">
            <wp:extent cx="3771900" cy="1600200"/>
            <wp:effectExtent l="57150" t="57150" r="114300" b="1143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5617" t="2465" r="5393" b="75746"/>
                    <a:stretch/>
                  </pic:blipFill>
                  <pic:spPr bwMode="auto">
                    <a:xfrm>
                      <a:off x="0" y="0"/>
                      <a:ext cx="3771900" cy="16002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774" w:name="_Ref58090416"/>
      <w:r w:rsidR="00A56D79">
        <w:rPr>
          <w:b/>
          <w:bCs/>
          <w:i/>
          <w:iCs/>
          <w:sz w:val="20"/>
          <w:szCs w:val="20"/>
        </w:rPr>
        <w:br/>
      </w:r>
      <w:r w:rsidRPr="00A56D79">
        <w:rPr>
          <w:b/>
          <w:bCs/>
          <w:iCs/>
          <w:sz w:val="20"/>
          <w:szCs w:val="20"/>
        </w:rPr>
        <w:t xml:space="preserve">Fig.  </w:t>
      </w:r>
      <w:r w:rsidRPr="00A56D79">
        <w:rPr>
          <w:b/>
          <w:bCs/>
          <w:iCs/>
          <w:sz w:val="20"/>
          <w:szCs w:val="20"/>
        </w:rPr>
        <w:fldChar w:fldCharType="begin"/>
      </w:r>
      <w:r w:rsidRPr="00A56D79">
        <w:rPr>
          <w:b/>
          <w:bCs/>
          <w:iCs/>
          <w:sz w:val="20"/>
          <w:szCs w:val="20"/>
        </w:rPr>
        <w:instrText xml:space="preserve"> SEQ Fig._ \* ARABIC </w:instrText>
      </w:r>
      <w:r w:rsidRPr="00A56D79">
        <w:rPr>
          <w:b/>
          <w:bCs/>
          <w:iCs/>
          <w:sz w:val="20"/>
          <w:szCs w:val="20"/>
        </w:rPr>
        <w:fldChar w:fldCharType="separate"/>
      </w:r>
      <w:r w:rsidR="009C7FA6" w:rsidRPr="00A56D79">
        <w:rPr>
          <w:b/>
          <w:bCs/>
          <w:iCs/>
          <w:noProof/>
          <w:sz w:val="20"/>
          <w:szCs w:val="20"/>
        </w:rPr>
        <w:t>20</w:t>
      </w:r>
      <w:r w:rsidRPr="00A56D79">
        <w:rPr>
          <w:b/>
          <w:bCs/>
          <w:iCs/>
          <w:sz w:val="20"/>
          <w:szCs w:val="20"/>
        </w:rPr>
        <w:fldChar w:fldCharType="end"/>
      </w:r>
      <w:bookmarkEnd w:id="774"/>
      <w:r w:rsidRPr="00A56D79">
        <w:rPr>
          <w:b/>
          <w:bCs/>
          <w:iCs/>
          <w:sz w:val="20"/>
          <w:szCs w:val="20"/>
        </w:rPr>
        <w:t>:</w:t>
      </w:r>
      <w:r w:rsidRPr="00A56D79">
        <w:rPr>
          <w:iCs/>
          <w:sz w:val="20"/>
          <w:szCs w:val="20"/>
        </w:rPr>
        <w:t xml:space="preserve"> Notificación </w:t>
      </w:r>
      <w:r w:rsidR="00A56D79">
        <w:rPr>
          <w:iCs/>
          <w:sz w:val="20"/>
          <w:szCs w:val="20"/>
        </w:rPr>
        <w:t>de aprobación de noticias y e</w:t>
      </w:r>
      <w:r w:rsidRPr="00A56D79">
        <w:rPr>
          <w:iCs/>
          <w:sz w:val="20"/>
          <w:szCs w:val="20"/>
        </w:rPr>
        <w:t>vento</w:t>
      </w:r>
      <w:r w:rsidR="00A56D79">
        <w:rPr>
          <w:iCs/>
          <w:sz w:val="20"/>
          <w:szCs w:val="20"/>
        </w:rPr>
        <w:t>s</w:t>
      </w:r>
      <w:bookmarkEnd w:id="773"/>
    </w:p>
    <w:p w14:paraId="2DDD9027" w14:textId="4A271C08" w:rsidR="00284E18" w:rsidRDefault="00284E18" w:rsidP="00284E18">
      <w:pPr>
        <w:pStyle w:val="Ttulo3"/>
      </w:pPr>
      <w:bookmarkStart w:id="775" w:name="_Toc58342078"/>
      <w:r>
        <w:t>Creación</w:t>
      </w:r>
      <w:r w:rsidRPr="004D6323">
        <w:t xml:space="preserve">, modificación, visualización y eliminación de </w:t>
      </w:r>
      <w:r>
        <w:t>grupos de usuarios</w:t>
      </w:r>
      <w:bookmarkEnd w:id="775"/>
    </w:p>
    <w:p w14:paraId="1704D8E4" w14:textId="56A75474" w:rsidR="00801DCB" w:rsidRDefault="00410875" w:rsidP="00801DCB">
      <w:ins w:id="776" w:author="Daniel Casagallo" w:date="2020-12-21T19:08:00Z">
        <w:r>
          <w:rPr>
            <w:rFonts w:cs="Arial"/>
            <w:color w:val="000000" w:themeColor="text1"/>
            <w:lang w:eastAsia="pt-BR"/>
          </w:rPr>
          <w:t>La</w:t>
        </w:r>
        <w:r w:rsidRPr="005370E6">
          <w:t xml:space="preserve"> </w:t>
        </w:r>
      </w:ins>
      <w:r w:rsidR="00D15331" w:rsidRPr="005370E6">
        <w:fldChar w:fldCharType="begin"/>
      </w:r>
      <w:r w:rsidR="00D15331" w:rsidRPr="005370E6">
        <w:instrText xml:space="preserve"> REF _Ref57459761 \h  \* MERGEFORMAT </w:instrText>
      </w:r>
      <w:r w:rsidR="00D15331" w:rsidRPr="005370E6">
        <w:fldChar w:fldCharType="separate"/>
      </w:r>
      <w:r w:rsidR="009C7FA6" w:rsidRPr="009C7FA6">
        <w:rPr>
          <w:b/>
          <w:bCs/>
        </w:rPr>
        <w:t>Fig.</w:t>
      </w:r>
      <w:r w:rsidR="00A56D79">
        <w:rPr>
          <w:b/>
          <w:bCs/>
          <w:noProof/>
        </w:rPr>
        <w:t xml:space="preserve"> </w:t>
      </w:r>
      <w:r w:rsidR="009C7FA6" w:rsidRPr="009C7FA6">
        <w:rPr>
          <w:b/>
          <w:bCs/>
          <w:iCs/>
          <w:noProof/>
        </w:rPr>
        <w:t>21</w:t>
      </w:r>
      <w:r w:rsidR="00D15331" w:rsidRPr="005370E6">
        <w:fldChar w:fldCharType="end"/>
      </w:r>
      <w:r w:rsidR="000B00C2" w:rsidRPr="005370E6">
        <w:t xml:space="preserve"> </w:t>
      </w:r>
      <w:r w:rsidR="002B4416" w:rsidRPr="005370E6">
        <w:t>ilustra e</w:t>
      </w:r>
      <w:r w:rsidR="000B00C2" w:rsidRPr="005370E6">
        <w:t>l formulario</w:t>
      </w:r>
      <w:r w:rsidR="00804BBE" w:rsidRPr="005370E6">
        <w:t xml:space="preserve"> </w:t>
      </w:r>
      <w:r w:rsidR="00801DCB">
        <w:t xml:space="preserve">para que </w:t>
      </w:r>
      <w:r w:rsidR="000B00C2" w:rsidRPr="005370E6">
        <w:t>los perfiles</w:t>
      </w:r>
      <w:r w:rsidR="004701F8">
        <w:t xml:space="preserve"> </w:t>
      </w:r>
      <w:r w:rsidR="000B00C2" w:rsidRPr="005370E6">
        <w:t>secretaria, presidente de la AEESFOT y docente deben</w:t>
      </w:r>
      <w:r w:rsidR="00801DCB">
        <w:t xml:space="preserve"> llenar </w:t>
      </w:r>
      <w:r w:rsidR="000B00C2" w:rsidRPr="00284E18">
        <w:t>para la creación de un</w:t>
      </w:r>
      <w:r w:rsidR="000B00C2">
        <w:t xml:space="preserve"> nuevo grupo</w:t>
      </w:r>
      <w:r w:rsidR="00801DCB">
        <w:t>,</w:t>
      </w:r>
      <w:r w:rsidR="00801DCB" w:rsidRPr="00801DCB">
        <w:t xml:space="preserve"> </w:t>
      </w:r>
      <w:proofErr w:type="gramStart"/>
      <w:r w:rsidR="00801DCB">
        <w:t>conjuntamente con</w:t>
      </w:r>
      <w:proofErr w:type="gramEnd"/>
      <w:r w:rsidR="00801DCB">
        <w:t xml:space="preserve"> las validaciones para cada campo, evitando de esta manera inconsistencias al momento de realizar la creación del grupo. A</w:t>
      </w:r>
      <w:r w:rsidR="00D14D9A">
        <w:t>demás,</w:t>
      </w:r>
      <w:r w:rsidR="00804BBE">
        <w:t xml:space="preserve"> </w:t>
      </w:r>
      <w:r w:rsidR="00801DCB">
        <w:t xml:space="preserve">en la creación del grupo se genera un código el cual les permite a los usuarios unirse al grupo. </w:t>
      </w:r>
      <w:r w:rsidR="00E6634C" w:rsidRPr="00E6634C">
        <w:t xml:space="preserve">Por otra parte, dentro del Manual del Usuario se detallan las instrucciones y diseños para la visualización, modificación y eliminación de </w:t>
      </w:r>
      <w:r w:rsidR="00801DCB">
        <w:t>grupos de usuario.</w:t>
      </w:r>
    </w:p>
    <w:p w14:paraId="3738E65E" w14:textId="138CAE3B" w:rsidR="00D15331" w:rsidRPr="00D15331" w:rsidRDefault="00D15331" w:rsidP="00801DCB">
      <w:pPr>
        <w:jc w:val="center"/>
        <w:rPr>
          <w:i/>
          <w:iCs/>
          <w:sz w:val="20"/>
          <w:szCs w:val="20"/>
        </w:rPr>
      </w:pPr>
      <w:bookmarkStart w:id="777" w:name="_Toc58342127"/>
      <w:r>
        <w:rPr>
          <w:noProof/>
          <w:lang w:val="es-ES" w:eastAsia="es-ES"/>
        </w:rPr>
        <w:drawing>
          <wp:inline distT="0" distB="0" distL="0" distR="0" wp14:anchorId="6F397EB7" wp14:editId="08DB9288">
            <wp:extent cx="3748909" cy="1897038"/>
            <wp:effectExtent l="57150" t="57150" r="118745" b="1225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9">
                      <a:extLst>
                        <a:ext uri="{28A0092B-C50C-407E-A947-70E740481C1C}">
                          <a14:useLocalDpi xmlns:a14="http://schemas.microsoft.com/office/drawing/2010/main" val="0"/>
                        </a:ext>
                      </a:extLst>
                    </a:blip>
                    <a:srcRect l="16785" r="24558" b="39131"/>
                    <a:stretch/>
                  </pic:blipFill>
                  <pic:spPr bwMode="auto">
                    <a:xfrm>
                      <a:off x="0" y="0"/>
                      <a:ext cx="3765512" cy="190543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778" w:name="_Ref57459761"/>
      <w:r w:rsidR="00802EC4">
        <w:rPr>
          <w:b/>
          <w:bCs/>
          <w:i/>
          <w:iCs/>
          <w:sz w:val="20"/>
          <w:szCs w:val="20"/>
        </w:rPr>
        <w:br/>
      </w:r>
      <w:r w:rsidRPr="00802EC4">
        <w:rPr>
          <w:b/>
          <w:bCs/>
          <w:iCs/>
          <w:sz w:val="20"/>
          <w:szCs w:val="20"/>
        </w:rPr>
        <w:t xml:space="preserve">Fig.  </w:t>
      </w:r>
      <w:r w:rsidRPr="00802EC4">
        <w:rPr>
          <w:b/>
          <w:bCs/>
          <w:iCs/>
          <w:sz w:val="20"/>
          <w:szCs w:val="20"/>
        </w:rPr>
        <w:fldChar w:fldCharType="begin"/>
      </w:r>
      <w:r w:rsidRPr="00802EC4">
        <w:rPr>
          <w:b/>
          <w:bCs/>
          <w:iCs/>
          <w:sz w:val="20"/>
          <w:szCs w:val="20"/>
        </w:rPr>
        <w:instrText xml:space="preserve"> SEQ Fig._ \* ARABIC </w:instrText>
      </w:r>
      <w:r w:rsidRPr="00802EC4">
        <w:rPr>
          <w:b/>
          <w:bCs/>
          <w:iCs/>
          <w:sz w:val="20"/>
          <w:szCs w:val="20"/>
        </w:rPr>
        <w:fldChar w:fldCharType="separate"/>
      </w:r>
      <w:r w:rsidR="009C7FA6">
        <w:rPr>
          <w:b/>
          <w:bCs/>
          <w:iCs/>
          <w:noProof/>
          <w:sz w:val="20"/>
          <w:szCs w:val="20"/>
        </w:rPr>
        <w:t>21</w:t>
      </w:r>
      <w:r w:rsidRPr="00802EC4">
        <w:rPr>
          <w:b/>
          <w:bCs/>
          <w:iCs/>
          <w:sz w:val="20"/>
          <w:szCs w:val="20"/>
        </w:rPr>
        <w:fldChar w:fldCharType="end"/>
      </w:r>
      <w:bookmarkEnd w:id="778"/>
      <w:r w:rsidRPr="00802EC4">
        <w:rPr>
          <w:b/>
          <w:bCs/>
          <w:iCs/>
          <w:sz w:val="20"/>
          <w:szCs w:val="20"/>
        </w:rPr>
        <w:t>:</w:t>
      </w:r>
      <w:r w:rsidRPr="00802EC4">
        <w:rPr>
          <w:iCs/>
          <w:sz w:val="20"/>
          <w:szCs w:val="20"/>
        </w:rPr>
        <w:t xml:space="preserve"> Creación de grupos de usuarios</w:t>
      </w:r>
      <w:bookmarkEnd w:id="777"/>
    </w:p>
    <w:p w14:paraId="531C1E37" w14:textId="78741ADA" w:rsidR="00284E18" w:rsidRPr="00E5445C" w:rsidRDefault="00284E18" w:rsidP="00284E18">
      <w:pPr>
        <w:pStyle w:val="Ttulo3"/>
      </w:pPr>
      <w:bookmarkStart w:id="779" w:name="_Toc58342079"/>
      <w:r w:rsidRPr="00E5445C">
        <w:lastRenderedPageBreak/>
        <w:t xml:space="preserve">Generación de reportes de </w:t>
      </w:r>
      <w:r w:rsidR="00801DCB" w:rsidRPr="00E5445C">
        <w:t>usuarios</w:t>
      </w:r>
      <w:bookmarkEnd w:id="779"/>
    </w:p>
    <w:p w14:paraId="41ED649F" w14:textId="3462832B" w:rsidR="00E5445C" w:rsidRDefault="00410875" w:rsidP="00E5445C">
      <w:ins w:id="780" w:author="Daniel Casagallo" w:date="2020-12-21T19:08:00Z">
        <w:r>
          <w:rPr>
            <w:rFonts w:cs="Arial"/>
            <w:color w:val="000000" w:themeColor="text1"/>
            <w:lang w:eastAsia="pt-BR"/>
          </w:rPr>
          <w:t>La</w:t>
        </w:r>
        <w:r w:rsidRPr="00E5445C">
          <w:t xml:space="preserve"> </w:t>
        </w:r>
      </w:ins>
      <w:r w:rsidR="00804BBE" w:rsidRPr="00E5445C">
        <w:fldChar w:fldCharType="begin"/>
      </w:r>
      <w:r w:rsidR="00804BBE" w:rsidRPr="00E5445C">
        <w:instrText xml:space="preserve"> REF _Ref57421120 \h  \* MERGEFORMAT </w:instrText>
      </w:r>
      <w:r w:rsidR="00804BBE" w:rsidRPr="00E5445C">
        <w:fldChar w:fldCharType="separate"/>
      </w:r>
      <w:r w:rsidR="00A56D79" w:rsidRPr="00E5445C">
        <w:rPr>
          <w:b/>
          <w:bCs/>
        </w:rPr>
        <w:t xml:space="preserve">Fig. </w:t>
      </w:r>
      <w:r w:rsidR="009C7FA6" w:rsidRPr="00E5445C">
        <w:rPr>
          <w:b/>
          <w:bCs/>
          <w:noProof/>
        </w:rPr>
        <w:t>22</w:t>
      </w:r>
      <w:r w:rsidR="00804BBE" w:rsidRPr="00E5445C">
        <w:fldChar w:fldCharType="end"/>
      </w:r>
      <w:r w:rsidR="00E94875" w:rsidRPr="00E5445C">
        <w:t xml:space="preserve"> </w:t>
      </w:r>
      <w:r w:rsidR="00801DCB" w:rsidRPr="00E5445C">
        <w:t xml:space="preserve">ilustra el módulo reportes, el cual presenta gráficos estadísticos en base al número de usuarios </w:t>
      </w:r>
      <w:r w:rsidR="00E5445C" w:rsidRPr="00E5445C">
        <w:t xml:space="preserve">activos registrados actualmente en el </w:t>
      </w:r>
      <w:del w:id="781" w:author="Daniel Casagallo" w:date="2020-12-21T18:43:00Z">
        <w:r w:rsidR="00E5445C" w:rsidRPr="00E5445C" w:rsidDel="0096106E">
          <w:delText>Sistema</w:delText>
        </w:r>
      </w:del>
      <w:ins w:id="782" w:author="Daniel Casagallo" w:date="2020-12-21T18:43:00Z">
        <w:r w:rsidR="0096106E">
          <w:t>Sistema</w:t>
        </w:r>
      </w:ins>
      <w:r w:rsidR="00E5445C" w:rsidRPr="00E5445C">
        <w:t xml:space="preserve"> </w:t>
      </w:r>
      <w:del w:id="783" w:author="Daniel Casagallo" w:date="2020-12-21T18:44:00Z">
        <w:r w:rsidR="00E5445C" w:rsidRPr="00E5445C" w:rsidDel="0096106E">
          <w:delText>Web</w:delText>
        </w:r>
      </w:del>
      <w:ins w:id="784" w:author="Daniel Casagallo" w:date="2020-12-21T18:44:00Z">
        <w:r w:rsidR="0096106E">
          <w:t>Web</w:t>
        </w:r>
      </w:ins>
      <w:r w:rsidR="00E5445C" w:rsidRPr="00E5445C">
        <w:t xml:space="preserve"> y </w:t>
      </w:r>
      <w:del w:id="785" w:author="Daniel Casagallo" w:date="2020-12-21T18:44:00Z">
        <w:r w:rsidR="00E5445C" w:rsidRPr="00E5445C" w:rsidDel="0096106E">
          <w:delText>Aplicación</w:delText>
        </w:r>
      </w:del>
      <w:ins w:id="786" w:author="Daniel Casagallo" w:date="2020-12-21T18:44:00Z">
        <w:r w:rsidR="0096106E">
          <w:t>Aplicación</w:t>
        </w:r>
      </w:ins>
      <w:r w:rsidR="00E5445C" w:rsidRPr="00E5445C">
        <w:t xml:space="preserve"> </w:t>
      </w:r>
      <w:del w:id="787" w:author="Daniel Casagallo" w:date="2020-12-21T18:45:00Z">
        <w:r w:rsidR="00E5445C" w:rsidRPr="00E5445C" w:rsidDel="0096106E">
          <w:delText>Móvil</w:delText>
        </w:r>
      </w:del>
      <w:ins w:id="788" w:author="Daniel Casagallo" w:date="2020-12-21T18:45:00Z">
        <w:r w:rsidR="0096106E">
          <w:t>Móvil</w:t>
        </w:r>
      </w:ins>
      <w:r w:rsidR="00E5445C" w:rsidRPr="00E5445C">
        <w:t>. Por otra parte, el gráfico de barras presenta la cantidad de usuarios divido según su rol.</w:t>
      </w:r>
    </w:p>
    <w:p w14:paraId="52D2E54B" w14:textId="2983C376" w:rsidR="00804BBE" w:rsidRPr="004701F8" w:rsidRDefault="002B4416" w:rsidP="00801DCB">
      <w:pPr>
        <w:keepNext/>
        <w:jc w:val="center"/>
        <w:rPr>
          <w:i/>
          <w:iCs/>
          <w:sz w:val="20"/>
          <w:szCs w:val="20"/>
        </w:rPr>
      </w:pPr>
      <w:bookmarkStart w:id="789" w:name="_Toc58342128"/>
      <w:r>
        <w:rPr>
          <w:noProof/>
          <w:lang w:val="es-ES" w:eastAsia="es-ES"/>
        </w:rPr>
        <w:drawing>
          <wp:inline distT="0" distB="0" distL="0" distR="0" wp14:anchorId="6A6F9BC6" wp14:editId="1AB54529">
            <wp:extent cx="3527947" cy="2986004"/>
            <wp:effectExtent l="57150" t="57150" r="111125" b="1193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17138" r="24205"/>
                    <a:stretch/>
                  </pic:blipFill>
                  <pic:spPr bwMode="auto">
                    <a:xfrm>
                      <a:off x="0" y="0"/>
                      <a:ext cx="3560780" cy="301379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790" w:name="_Ref57421120"/>
      <w:r w:rsidR="00801DCB">
        <w:rPr>
          <w:b/>
          <w:bCs/>
          <w:i/>
          <w:iCs/>
          <w:sz w:val="20"/>
          <w:szCs w:val="20"/>
        </w:rPr>
        <w:br/>
      </w:r>
      <w:r w:rsidR="00804BBE" w:rsidRPr="00E5445C">
        <w:rPr>
          <w:b/>
          <w:bCs/>
          <w:iCs/>
          <w:sz w:val="20"/>
          <w:szCs w:val="20"/>
        </w:rPr>
        <w:t xml:space="preserve">Fig.  </w:t>
      </w:r>
      <w:r w:rsidR="00804BBE" w:rsidRPr="00E5445C">
        <w:rPr>
          <w:b/>
          <w:bCs/>
          <w:iCs/>
          <w:sz w:val="20"/>
          <w:szCs w:val="20"/>
        </w:rPr>
        <w:fldChar w:fldCharType="begin"/>
      </w:r>
      <w:r w:rsidR="00804BBE" w:rsidRPr="00E5445C">
        <w:rPr>
          <w:b/>
          <w:bCs/>
          <w:iCs/>
          <w:sz w:val="20"/>
          <w:szCs w:val="20"/>
        </w:rPr>
        <w:instrText xml:space="preserve"> SEQ Fig._ \* ARABIC </w:instrText>
      </w:r>
      <w:r w:rsidR="00804BBE" w:rsidRPr="00E5445C">
        <w:rPr>
          <w:b/>
          <w:bCs/>
          <w:iCs/>
          <w:sz w:val="20"/>
          <w:szCs w:val="20"/>
        </w:rPr>
        <w:fldChar w:fldCharType="separate"/>
      </w:r>
      <w:r w:rsidR="009C7FA6" w:rsidRPr="00E5445C">
        <w:rPr>
          <w:b/>
          <w:bCs/>
          <w:iCs/>
          <w:noProof/>
          <w:sz w:val="20"/>
          <w:szCs w:val="20"/>
        </w:rPr>
        <w:t>22</w:t>
      </w:r>
      <w:r w:rsidR="00804BBE" w:rsidRPr="00E5445C">
        <w:rPr>
          <w:b/>
          <w:bCs/>
          <w:iCs/>
          <w:sz w:val="20"/>
          <w:szCs w:val="20"/>
        </w:rPr>
        <w:fldChar w:fldCharType="end"/>
      </w:r>
      <w:bookmarkEnd w:id="790"/>
      <w:r w:rsidR="00804BBE" w:rsidRPr="00E5445C">
        <w:rPr>
          <w:iCs/>
          <w:sz w:val="20"/>
          <w:szCs w:val="20"/>
        </w:rPr>
        <w:t xml:space="preserve">: Gráfico </w:t>
      </w:r>
      <w:r w:rsidR="00801DCB" w:rsidRPr="00E5445C">
        <w:rPr>
          <w:iCs/>
          <w:sz w:val="20"/>
          <w:szCs w:val="20"/>
        </w:rPr>
        <w:t xml:space="preserve">de </w:t>
      </w:r>
      <w:r w:rsidR="00804BBE" w:rsidRPr="00E5445C">
        <w:rPr>
          <w:iCs/>
          <w:sz w:val="20"/>
          <w:szCs w:val="20"/>
        </w:rPr>
        <w:t xml:space="preserve">reportes estadísticos de </w:t>
      </w:r>
      <w:r w:rsidR="00801DCB" w:rsidRPr="00E5445C">
        <w:rPr>
          <w:iCs/>
          <w:sz w:val="20"/>
          <w:szCs w:val="20"/>
        </w:rPr>
        <w:t>usuarios</w:t>
      </w:r>
      <w:bookmarkEnd w:id="789"/>
    </w:p>
    <w:p w14:paraId="64AF229D" w14:textId="38BF5A6E" w:rsidR="00804BBE" w:rsidRDefault="00867C31" w:rsidP="00E94875">
      <w:pPr>
        <w:pStyle w:val="Ttulo3"/>
      </w:pPr>
      <w:bookmarkStart w:id="791" w:name="_Toc58342080"/>
      <w:r>
        <w:t xml:space="preserve">Aprobación </w:t>
      </w:r>
      <w:bookmarkStart w:id="792" w:name="_Hlk57534810"/>
      <w:r w:rsidRPr="00FB3375">
        <w:t>y/o rechazo</w:t>
      </w:r>
      <w:r>
        <w:t xml:space="preserve"> </w:t>
      </w:r>
      <w:bookmarkEnd w:id="792"/>
      <w:r w:rsidR="00804BBE" w:rsidRPr="00804BBE">
        <w:t>de publicaciones</w:t>
      </w:r>
      <w:bookmarkEnd w:id="791"/>
    </w:p>
    <w:p w14:paraId="702601B4" w14:textId="5617ADCD" w:rsidR="00801DCB" w:rsidRDefault="00804BBE" w:rsidP="00801DCB">
      <w:r>
        <w:t xml:space="preserve">Como ya se </w:t>
      </w:r>
      <w:r w:rsidR="0093596B">
        <w:t xml:space="preserve">ha mencionado </w:t>
      </w:r>
      <w:r>
        <w:t>anteriormente, el perfil sec</w:t>
      </w:r>
      <w:r w:rsidR="0093596B">
        <w:t xml:space="preserve">retaria y presidente AEESFOT cuentan con un módulo extra, dedicado a la aprobación y </w:t>
      </w:r>
      <w:r w:rsidR="00801DCB">
        <w:t>rechazo de publicaciones como ilustra</w:t>
      </w:r>
      <w:ins w:id="793" w:author="Daniel Casagallo" w:date="2020-12-21T19:09:00Z">
        <w:r w:rsidR="00410875">
          <w:t xml:space="preserve"> </w:t>
        </w:r>
        <w:r w:rsidR="00410875">
          <w:rPr>
            <w:rFonts w:cs="Arial"/>
            <w:color w:val="000000" w:themeColor="text1"/>
            <w:lang w:eastAsia="pt-BR"/>
          </w:rPr>
          <w:t>l</w:t>
        </w:r>
        <w:r w:rsidR="00410875">
          <w:rPr>
            <w:rFonts w:cs="Arial"/>
            <w:color w:val="000000" w:themeColor="text1"/>
            <w:lang w:eastAsia="pt-BR"/>
          </w:rPr>
          <w:t>a</w:t>
        </w:r>
      </w:ins>
      <w:r w:rsidR="00801DCB">
        <w:t xml:space="preserve"> </w:t>
      </w:r>
      <w:r w:rsidR="0093596B" w:rsidRPr="0093596B">
        <w:fldChar w:fldCharType="begin"/>
      </w:r>
      <w:r w:rsidR="0093596B" w:rsidRPr="0093596B">
        <w:instrText xml:space="preserve"> REF _Ref57421667 \h  \* MERGEFORMAT </w:instrText>
      </w:r>
      <w:r w:rsidR="0093596B" w:rsidRPr="0093596B">
        <w:fldChar w:fldCharType="separate"/>
      </w:r>
      <w:r w:rsidR="009C7FA6" w:rsidRPr="009C7FA6">
        <w:rPr>
          <w:b/>
          <w:bCs/>
        </w:rPr>
        <w:t>Fig</w:t>
      </w:r>
      <w:r w:rsidR="009C7FA6" w:rsidRPr="009C7FA6">
        <w:rPr>
          <w:b/>
          <w:bCs/>
          <w:noProof/>
        </w:rPr>
        <w:t>.</w:t>
      </w:r>
      <w:r w:rsidR="00801DCB">
        <w:rPr>
          <w:b/>
          <w:bCs/>
          <w:iCs/>
          <w:noProof/>
          <w:sz w:val="20"/>
          <w:szCs w:val="20"/>
        </w:rPr>
        <w:t xml:space="preserve"> </w:t>
      </w:r>
      <w:r w:rsidR="009C7FA6">
        <w:rPr>
          <w:b/>
          <w:bCs/>
          <w:iCs/>
          <w:noProof/>
          <w:sz w:val="20"/>
          <w:szCs w:val="20"/>
        </w:rPr>
        <w:t>23</w:t>
      </w:r>
      <w:r w:rsidR="0093596B" w:rsidRPr="0093596B">
        <w:fldChar w:fldCharType="end"/>
      </w:r>
      <w:r w:rsidR="0093596B" w:rsidRPr="0093596B">
        <w:t>.</w:t>
      </w:r>
    </w:p>
    <w:p w14:paraId="26467304" w14:textId="1A4769E4" w:rsidR="00801DCB" w:rsidRDefault="0093596B" w:rsidP="00801DCB">
      <w:pPr>
        <w:jc w:val="center"/>
        <w:rPr>
          <w:iCs/>
          <w:sz w:val="20"/>
          <w:szCs w:val="20"/>
        </w:rPr>
      </w:pPr>
      <w:bookmarkStart w:id="794" w:name="_Toc58342129"/>
      <w:r>
        <w:rPr>
          <w:noProof/>
          <w:lang w:val="es-ES" w:eastAsia="es-ES"/>
        </w:rPr>
        <w:drawing>
          <wp:inline distT="0" distB="0" distL="0" distR="0" wp14:anchorId="35BD49F7" wp14:editId="1062DBA3">
            <wp:extent cx="4196687" cy="1385942"/>
            <wp:effectExtent l="57150" t="57150" r="109220" b="1193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1">
                      <a:extLst>
                        <a:ext uri="{28A0092B-C50C-407E-A947-70E740481C1C}">
                          <a14:useLocalDpi xmlns:a14="http://schemas.microsoft.com/office/drawing/2010/main" val="0"/>
                        </a:ext>
                      </a:extLst>
                    </a:blip>
                    <a:srcRect l="16961" r="25795" b="61649"/>
                    <a:stretch/>
                  </pic:blipFill>
                  <pic:spPr bwMode="auto">
                    <a:xfrm>
                      <a:off x="0" y="0"/>
                      <a:ext cx="4275919" cy="141210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795" w:name="_Ref57421667"/>
      <w:r w:rsidR="00802EC4">
        <w:rPr>
          <w:b/>
          <w:bCs/>
          <w:i/>
          <w:iCs/>
          <w:sz w:val="20"/>
          <w:szCs w:val="20"/>
        </w:rPr>
        <w:br/>
      </w:r>
      <w:r w:rsidRPr="00802EC4">
        <w:rPr>
          <w:b/>
          <w:bCs/>
          <w:iCs/>
          <w:sz w:val="20"/>
          <w:szCs w:val="20"/>
        </w:rPr>
        <w:t xml:space="preserve">Fig.  </w:t>
      </w:r>
      <w:r w:rsidRPr="00802EC4">
        <w:rPr>
          <w:b/>
          <w:bCs/>
          <w:iCs/>
          <w:sz w:val="20"/>
          <w:szCs w:val="20"/>
        </w:rPr>
        <w:fldChar w:fldCharType="begin"/>
      </w:r>
      <w:r w:rsidRPr="00802EC4">
        <w:rPr>
          <w:b/>
          <w:bCs/>
          <w:iCs/>
          <w:sz w:val="20"/>
          <w:szCs w:val="20"/>
        </w:rPr>
        <w:instrText xml:space="preserve"> SEQ Fig._ \* ARABIC </w:instrText>
      </w:r>
      <w:r w:rsidRPr="00802EC4">
        <w:rPr>
          <w:b/>
          <w:bCs/>
          <w:iCs/>
          <w:sz w:val="20"/>
          <w:szCs w:val="20"/>
        </w:rPr>
        <w:fldChar w:fldCharType="separate"/>
      </w:r>
      <w:r w:rsidR="009C7FA6">
        <w:rPr>
          <w:b/>
          <w:bCs/>
          <w:iCs/>
          <w:noProof/>
          <w:sz w:val="20"/>
          <w:szCs w:val="20"/>
        </w:rPr>
        <w:t>23</w:t>
      </w:r>
      <w:r w:rsidRPr="00802EC4">
        <w:rPr>
          <w:b/>
          <w:bCs/>
          <w:iCs/>
          <w:sz w:val="20"/>
          <w:szCs w:val="20"/>
        </w:rPr>
        <w:fldChar w:fldCharType="end"/>
      </w:r>
      <w:bookmarkEnd w:id="795"/>
      <w:r w:rsidRPr="00802EC4">
        <w:rPr>
          <w:b/>
          <w:bCs/>
          <w:iCs/>
          <w:sz w:val="20"/>
          <w:szCs w:val="20"/>
        </w:rPr>
        <w:t>:</w:t>
      </w:r>
      <w:r w:rsidRPr="00802EC4">
        <w:rPr>
          <w:iCs/>
          <w:sz w:val="20"/>
          <w:szCs w:val="20"/>
        </w:rPr>
        <w:t xml:space="preserve"> Aprobar o denegar una publicación</w:t>
      </w:r>
      <w:bookmarkEnd w:id="794"/>
    </w:p>
    <w:p w14:paraId="40B62133" w14:textId="42D3096C" w:rsidR="00801DCB" w:rsidRDefault="00801DCB" w:rsidP="00801DCB">
      <w:pPr>
        <w:jc w:val="center"/>
        <w:rPr>
          <w:iCs/>
          <w:sz w:val="20"/>
          <w:szCs w:val="20"/>
        </w:rPr>
      </w:pPr>
    </w:p>
    <w:p w14:paraId="351D5F02" w14:textId="77777777" w:rsidR="00801DCB" w:rsidRDefault="00801DCB" w:rsidP="00801DCB">
      <w:pPr>
        <w:jc w:val="center"/>
        <w:rPr>
          <w:iCs/>
          <w:sz w:val="20"/>
          <w:szCs w:val="20"/>
        </w:rPr>
      </w:pPr>
    </w:p>
    <w:p w14:paraId="2CA47B41" w14:textId="56D16089" w:rsidR="00B32F1E" w:rsidRDefault="0093596B" w:rsidP="00E94875">
      <w:pPr>
        <w:pStyle w:val="Ttulo2"/>
        <w:spacing w:after="0" w:line="259" w:lineRule="auto"/>
        <w:ind w:left="720" w:hanging="720"/>
      </w:pPr>
      <w:bookmarkStart w:id="796" w:name="_Toc58342081"/>
      <w:r w:rsidRPr="00662E83">
        <w:lastRenderedPageBreak/>
        <w:t xml:space="preserve">Sprint </w:t>
      </w:r>
      <w:r>
        <w:t xml:space="preserve">3. </w:t>
      </w:r>
      <w:r w:rsidRPr="00662E83">
        <w:t xml:space="preserve"> </w:t>
      </w:r>
      <w:r>
        <w:t xml:space="preserve">Inicio de sesión del usuario </w:t>
      </w:r>
      <w:r w:rsidR="00B32F1E">
        <w:t>invitado y</w:t>
      </w:r>
      <w:r>
        <w:t xml:space="preserve"> </w:t>
      </w:r>
      <w:r w:rsidR="00B32F1E">
        <w:t>estudiante</w:t>
      </w:r>
      <w:r>
        <w:t xml:space="preserve"> – </w:t>
      </w:r>
      <w:r w:rsidR="00400C08">
        <w:t xml:space="preserve">módulo </w:t>
      </w:r>
      <w:r w:rsidR="00867C31">
        <w:t xml:space="preserve">publicaciones y </w:t>
      </w:r>
      <w:r w:rsidR="00B32F1E">
        <w:t>notificaciones</w:t>
      </w:r>
      <w:bookmarkEnd w:id="796"/>
    </w:p>
    <w:p w14:paraId="5833F4AD" w14:textId="2A153E6F" w:rsidR="00D265F5" w:rsidRDefault="00801DCB" w:rsidP="00D265F5">
      <w:r>
        <w:rPr>
          <w:rFonts w:eastAsiaTheme="majorEastAsia" w:cs="Arial"/>
          <w:lang w:eastAsia="pt-BR"/>
        </w:rPr>
        <w:br/>
      </w:r>
      <w:r w:rsidR="00E6634C">
        <w:rPr>
          <w:rFonts w:eastAsiaTheme="majorEastAsia" w:cs="Arial"/>
          <w:lang w:eastAsia="pt-BR"/>
        </w:rPr>
        <w:t xml:space="preserve">En base a lo </w:t>
      </w:r>
      <w:r w:rsidR="00D265F5">
        <w:rPr>
          <w:rFonts w:eastAsiaTheme="majorEastAsia" w:cs="Arial"/>
          <w:lang w:eastAsia="pt-BR"/>
        </w:rPr>
        <w:t xml:space="preserve">planificado en el </w:t>
      </w:r>
      <w:r w:rsidR="00D265F5" w:rsidRPr="00365DD0">
        <w:rPr>
          <w:rFonts w:eastAsiaTheme="majorEastAsia" w:cs="Arial"/>
          <w:i/>
          <w:iCs/>
          <w:lang w:eastAsia="pt-BR"/>
        </w:rPr>
        <w:t>Sprint Backlog</w:t>
      </w:r>
      <w:r w:rsidR="00D265F5">
        <w:rPr>
          <w:rFonts w:eastAsiaTheme="majorEastAsia" w:cs="Arial"/>
          <w:lang w:eastAsia="pt-BR"/>
        </w:rPr>
        <w:t xml:space="preserve"> </w:t>
      </w:r>
      <w:r w:rsidR="00E6634C">
        <w:rPr>
          <w:rFonts w:eastAsiaTheme="majorEastAsia" w:cs="Arial"/>
          <w:lang w:eastAsia="pt-BR"/>
        </w:rPr>
        <w:t>detallado</w:t>
      </w:r>
      <w:r w:rsidR="00D265F5" w:rsidRPr="00365DD0">
        <w:rPr>
          <w:rFonts w:eastAsiaTheme="majorEastAsia" w:cs="Arial"/>
          <w:lang w:eastAsia="pt-BR"/>
        </w:rPr>
        <w:t xml:space="preserve"> en el </w:t>
      </w:r>
      <w:r w:rsidR="00D265F5">
        <w:rPr>
          <w:rFonts w:eastAsiaTheme="majorEastAsia" w:cs="Arial"/>
          <w:lang w:eastAsia="pt-BR"/>
        </w:rPr>
        <w:t>M</w:t>
      </w:r>
      <w:r w:rsidR="00D265F5" w:rsidRPr="00365DD0">
        <w:rPr>
          <w:rFonts w:eastAsiaTheme="majorEastAsia" w:cs="Arial"/>
          <w:lang w:eastAsia="pt-BR"/>
        </w:rPr>
        <w:t xml:space="preserve">anual </w:t>
      </w:r>
      <w:r w:rsidR="00D265F5">
        <w:rPr>
          <w:rFonts w:eastAsiaTheme="majorEastAsia" w:cs="Arial"/>
          <w:lang w:eastAsia="pt-BR"/>
        </w:rPr>
        <w:t>T</w:t>
      </w:r>
      <w:r w:rsidR="00D265F5" w:rsidRPr="00365DD0">
        <w:rPr>
          <w:rFonts w:eastAsiaTheme="majorEastAsia" w:cs="Arial"/>
          <w:lang w:eastAsia="pt-BR"/>
        </w:rPr>
        <w:t>écnico (pág</w:t>
      </w:r>
      <w:r w:rsidR="00D265F5">
        <w:rPr>
          <w:rFonts w:eastAsiaTheme="majorEastAsia" w:cs="Arial"/>
          <w:lang w:eastAsia="pt-BR"/>
        </w:rPr>
        <w:t>.</w:t>
      </w:r>
      <w:r w:rsidR="00D265F5" w:rsidRPr="00365DD0">
        <w:rPr>
          <w:rFonts w:eastAsiaTheme="majorEastAsia" w:cs="Arial"/>
          <w:lang w:eastAsia="pt-BR"/>
        </w:rPr>
        <w:t xml:space="preserve"> </w:t>
      </w:r>
      <w:r w:rsidR="00D265F5">
        <w:rPr>
          <w:rFonts w:eastAsiaTheme="majorEastAsia" w:cs="Arial"/>
          <w:lang w:eastAsia="pt-BR"/>
        </w:rPr>
        <w:t xml:space="preserve">28 </w:t>
      </w:r>
      <w:r w:rsidR="00D265F5" w:rsidRPr="00365DD0">
        <w:rPr>
          <w:rFonts w:eastAsiaTheme="majorEastAsia" w:cs="Arial"/>
          <w:lang w:eastAsia="pt-BR"/>
        </w:rPr>
        <w:t>-</w:t>
      </w:r>
      <w:r w:rsidR="00E5445C">
        <w:rPr>
          <w:rFonts w:eastAsiaTheme="majorEastAsia" w:cs="Arial"/>
          <w:lang w:eastAsia="pt-BR"/>
        </w:rPr>
        <w:t xml:space="preserve"> 40</w:t>
      </w:r>
      <w:r w:rsidR="00D265F5" w:rsidRPr="00365DD0">
        <w:rPr>
          <w:rFonts w:eastAsiaTheme="majorEastAsia" w:cs="Arial"/>
          <w:lang w:eastAsia="pt-BR"/>
        </w:rPr>
        <w:t xml:space="preserve">). </w:t>
      </w:r>
      <w:r w:rsidR="00D265F5">
        <w:rPr>
          <w:rFonts w:eastAsiaTheme="majorEastAsia" w:cs="Arial"/>
          <w:lang w:eastAsia="pt-BR"/>
        </w:rPr>
        <w:t xml:space="preserve">Este </w:t>
      </w:r>
      <w:r w:rsidR="00D265F5" w:rsidRPr="00365DD0">
        <w:rPr>
          <w:rFonts w:eastAsiaTheme="majorEastAsia" w:cs="Arial"/>
          <w:i/>
          <w:iCs/>
          <w:lang w:eastAsia="pt-BR"/>
        </w:rPr>
        <w:t>Sprint</w:t>
      </w:r>
      <w:r w:rsidR="00D265F5" w:rsidRPr="00365DD0">
        <w:rPr>
          <w:rFonts w:eastAsiaTheme="majorEastAsia" w:cs="Arial"/>
          <w:lang w:eastAsia="pt-BR"/>
        </w:rPr>
        <w:t xml:space="preserve"> </w:t>
      </w:r>
      <w:r w:rsidR="00D265F5">
        <w:t>incluye las actividades para los usuarios (invitado y estudiante) que comparten los mismos módulos, los cuales son:</w:t>
      </w:r>
    </w:p>
    <w:p w14:paraId="5A5F49A8" w14:textId="6D5872C6" w:rsidR="0077351C" w:rsidRDefault="0077351C" w:rsidP="0077351C">
      <w:pPr>
        <w:pStyle w:val="Prrafodelista"/>
        <w:numPr>
          <w:ilvl w:val="0"/>
          <w:numId w:val="20"/>
        </w:numPr>
      </w:pPr>
      <w:r>
        <w:t>Inicio de sesión de usuarios</w:t>
      </w:r>
      <w:r w:rsidR="00A32517">
        <w:t>.</w:t>
      </w:r>
    </w:p>
    <w:p w14:paraId="5DDC9887" w14:textId="082C9DD5" w:rsidR="0077351C" w:rsidRDefault="0077351C" w:rsidP="0077351C">
      <w:pPr>
        <w:pStyle w:val="Prrafodelista"/>
        <w:numPr>
          <w:ilvl w:val="0"/>
          <w:numId w:val="20"/>
        </w:numPr>
      </w:pPr>
      <w:r>
        <w:t>Visualización de publicaciones</w:t>
      </w:r>
      <w:r w:rsidR="00A32517">
        <w:t>.</w:t>
      </w:r>
    </w:p>
    <w:p w14:paraId="6D01458D" w14:textId="279DE1E6" w:rsidR="00D265F5" w:rsidRDefault="0077351C" w:rsidP="00D265F5">
      <w:pPr>
        <w:pStyle w:val="Prrafodelista"/>
        <w:numPr>
          <w:ilvl w:val="0"/>
          <w:numId w:val="20"/>
        </w:numPr>
      </w:pPr>
      <w:bookmarkStart w:id="797" w:name="_Hlk57447372"/>
      <w:r>
        <w:t>Visualización de información sobre la ESFOT</w:t>
      </w:r>
      <w:r w:rsidR="00A32517">
        <w:t>.</w:t>
      </w:r>
    </w:p>
    <w:p w14:paraId="540EF9AD" w14:textId="6A32D70E" w:rsidR="00B32F1E" w:rsidRDefault="00846F89" w:rsidP="00B32F1E">
      <w:r w:rsidRPr="00846F89">
        <w:t>Adicionalmente a ello, el usuario con perfil estudiante cuenta con un módulo extra</w:t>
      </w:r>
      <w:bookmarkEnd w:id="797"/>
      <w:r w:rsidR="00F9759C">
        <w:t>:</w:t>
      </w:r>
    </w:p>
    <w:p w14:paraId="5D8D431A" w14:textId="621D3FE8" w:rsidR="00B32F1E" w:rsidRDefault="00272DF0" w:rsidP="00B32F1E">
      <w:pPr>
        <w:pStyle w:val="Prrafodelista"/>
        <w:numPr>
          <w:ilvl w:val="0"/>
          <w:numId w:val="21"/>
        </w:numPr>
      </w:pPr>
      <w:r>
        <w:t>C</w:t>
      </w:r>
      <w:r w:rsidR="00D14D9A">
        <w:t>r</w:t>
      </w:r>
      <w:r>
        <w:t>eación de publicaciones</w:t>
      </w:r>
      <w:r w:rsidR="00A32517">
        <w:t>.</w:t>
      </w:r>
    </w:p>
    <w:p w14:paraId="4FD025F1" w14:textId="7AB2D049" w:rsidR="00AE42BD" w:rsidRDefault="00272DF0" w:rsidP="00A32517">
      <w:pPr>
        <w:pStyle w:val="Prrafodelista"/>
        <w:numPr>
          <w:ilvl w:val="0"/>
          <w:numId w:val="21"/>
        </w:numPr>
      </w:pPr>
      <w:bookmarkStart w:id="798" w:name="_Hlk57448650"/>
      <w:r>
        <w:t>Recepción y envío de notificaciones</w:t>
      </w:r>
      <w:r w:rsidR="00A32517">
        <w:t>.</w:t>
      </w:r>
    </w:p>
    <w:p w14:paraId="4DB31D9A" w14:textId="77777777" w:rsidR="00272DF0" w:rsidRDefault="00272DF0" w:rsidP="00272DF0">
      <w:pPr>
        <w:pStyle w:val="Ttulo3"/>
      </w:pPr>
      <w:bookmarkStart w:id="799" w:name="_Toc58342082"/>
      <w:bookmarkEnd w:id="798"/>
      <w:r>
        <w:t>Inicio de sesión de usuarios</w:t>
      </w:r>
      <w:bookmarkEnd w:id="799"/>
    </w:p>
    <w:p w14:paraId="6636F85D" w14:textId="59961673" w:rsidR="00A32517" w:rsidRDefault="00272DF0" w:rsidP="00E6634C">
      <w:r w:rsidRPr="00AE42BD">
        <w:t xml:space="preserve">Para el desarrollo del presente proyecto, se determina que los usuarios </w:t>
      </w:r>
      <w:r w:rsidR="00A32517">
        <w:t xml:space="preserve">con perfil </w:t>
      </w:r>
      <w:r w:rsidR="00F76930" w:rsidRPr="00AE42BD">
        <w:t>invitado</w:t>
      </w:r>
      <w:r w:rsidRPr="00AE42BD">
        <w:t xml:space="preserve"> y </w:t>
      </w:r>
      <w:r w:rsidR="00F76930" w:rsidRPr="00AE42BD">
        <w:t>estudiante</w:t>
      </w:r>
      <w:r w:rsidRPr="00AE42BD">
        <w:t xml:space="preserve"> debe</w:t>
      </w:r>
      <w:r w:rsidR="00F76930" w:rsidRPr="00AE42BD">
        <w:t>n</w:t>
      </w:r>
      <w:r w:rsidRPr="00AE42BD">
        <w:t xml:space="preserve"> iniciar sesión a través del correo electrónico y la contraseña especificada al momento de</w:t>
      </w:r>
      <w:r w:rsidRPr="00272DF0">
        <w:t xml:space="preserve"> registrarse, </w:t>
      </w:r>
      <w:r w:rsidR="00A32517" w:rsidRPr="00C07F0E">
        <w:t xml:space="preserve">estas credenciales deben ser colocadas en los campos </w:t>
      </w:r>
      <w:r w:rsidR="00A32517">
        <w:t xml:space="preserve">respectivos </w:t>
      </w:r>
      <w:r w:rsidR="00A32517" w:rsidRPr="00C07F0E">
        <w:t xml:space="preserve">como </w:t>
      </w:r>
      <w:r w:rsidR="00A32517" w:rsidRPr="005370E6">
        <w:t>ilustra</w:t>
      </w:r>
      <w:r w:rsidR="00A32517" w:rsidRPr="006369C5">
        <w:fldChar w:fldCharType="begin"/>
      </w:r>
      <w:r w:rsidR="00A32517" w:rsidRPr="006369C5">
        <w:instrText xml:space="preserve"> REF _Ref57446418 \h  \* MERGEFORMAT </w:instrText>
      </w:r>
      <w:r w:rsidR="00A32517" w:rsidRPr="006369C5">
        <w:fldChar w:fldCharType="separate"/>
      </w:r>
      <w:r w:rsidR="00A32517">
        <w:t xml:space="preserve"> </w:t>
      </w:r>
      <w:ins w:id="800" w:author="Daniel Casagallo" w:date="2020-12-21T19:09:00Z">
        <w:r w:rsidR="00410875">
          <w:t xml:space="preserve">la </w:t>
        </w:r>
      </w:ins>
      <w:r w:rsidR="00A32517" w:rsidRPr="009C7FA6">
        <w:rPr>
          <w:b/>
          <w:bCs/>
        </w:rPr>
        <w:t>Fig</w:t>
      </w:r>
      <w:r w:rsidR="00A32517" w:rsidRPr="009C7FA6">
        <w:rPr>
          <w:b/>
          <w:bCs/>
          <w:noProof/>
        </w:rPr>
        <w:t>.</w:t>
      </w:r>
      <w:r w:rsidR="00A32517" w:rsidRPr="009C7FA6">
        <w:rPr>
          <w:b/>
          <w:bCs/>
          <w:iCs/>
          <w:noProof/>
        </w:rPr>
        <w:t xml:space="preserve"> </w:t>
      </w:r>
      <w:r w:rsidR="00A32517">
        <w:rPr>
          <w:b/>
          <w:bCs/>
          <w:iCs/>
          <w:noProof/>
          <w:sz w:val="20"/>
          <w:szCs w:val="20"/>
        </w:rPr>
        <w:t>24</w:t>
      </w:r>
      <w:r w:rsidR="00A32517" w:rsidRPr="006369C5">
        <w:fldChar w:fldCharType="end"/>
      </w:r>
      <w:r w:rsidR="00A32517" w:rsidRPr="006369C5">
        <w:t>.</w:t>
      </w:r>
      <w:r w:rsidR="00E6634C">
        <w:t xml:space="preserve"> Por otra parte, las instrucciones y las pantallas para ingresar y restablecer la clave de los usuarios se presentan en el Manual de Usuario.</w:t>
      </w:r>
    </w:p>
    <w:p w14:paraId="27A97F62" w14:textId="1CA11277" w:rsidR="00D15331" w:rsidRDefault="00914D4E" w:rsidP="00A32517">
      <w:pPr>
        <w:jc w:val="center"/>
        <w:rPr>
          <w:iCs/>
          <w:sz w:val="20"/>
          <w:szCs w:val="20"/>
        </w:rPr>
      </w:pPr>
      <w:bookmarkStart w:id="801" w:name="_Toc58342130"/>
      <w:r>
        <w:rPr>
          <w:noProof/>
          <w:lang w:val="es-ES" w:eastAsia="es-ES"/>
        </w:rPr>
        <w:drawing>
          <wp:inline distT="0" distB="0" distL="0" distR="0" wp14:anchorId="3B70C4D9" wp14:editId="320E2FD0">
            <wp:extent cx="1357952" cy="2414721"/>
            <wp:effectExtent l="57150" t="57150" r="109220" b="1193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77227" cy="24489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802" w:name="_Ref57446418"/>
      <w:r w:rsidR="00A32517">
        <w:rPr>
          <w:b/>
          <w:bCs/>
          <w:iCs/>
          <w:sz w:val="20"/>
          <w:szCs w:val="20"/>
        </w:rPr>
        <w:br/>
      </w:r>
      <w:r w:rsidR="00F76930" w:rsidRPr="00802EC4">
        <w:rPr>
          <w:b/>
          <w:bCs/>
          <w:iCs/>
          <w:sz w:val="20"/>
          <w:szCs w:val="20"/>
        </w:rPr>
        <w:t xml:space="preserve">Fig.  </w:t>
      </w:r>
      <w:r w:rsidR="00F76930" w:rsidRPr="00802EC4">
        <w:rPr>
          <w:b/>
          <w:bCs/>
          <w:iCs/>
          <w:sz w:val="20"/>
          <w:szCs w:val="20"/>
        </w:rPr>
        <w:fldChar w:fldCharType="begin"/>
      </w:r>
      <w:r w:rsidR="00F76930" w:rsidRPr="00802EC4">
        <w:rPr>
          <w:b/>
          <w:bCs/>
          <w:iCs/>
          <w:sz w:val="20"/>
          <w:szCs w:val="20"/>
        </w:rPr>
        <w:instrText xml:space="preserve"> SEQ Fig._ \* ARABIC </w:instrText>
      </w:r>
      <w:r w:rsidR="00F76930" w:rsidRPr="00802EC4">
        <w:rPr>
          <w:b/>
          <w:bCs/>
          <w:iCs/>
          <w:sz w:val="20"/>
          <w:szCs w:val="20"/>
        </w:rPr>
        <w:fldChar w:fldCharType="separate"/>
      </w:r>
      <w:r w:rsidR="009C7FA6">
        <w:rPr>
          <w:b/>
          <w:bCs/>
          <w:iCs/>
          <w:noProof/>
          <w:sz w:val="20"/>
          <w:szCs w:val="20"/>
        </w:rPr>
        <w:t>24</w:t>
      </w:r>
      <w:r w:rsidR="00F76930" w:rsidRPr="00802EC4">
        <w:rPr>
          <w:b/>
          <w:bCs/>
          <w:iCs/>
          <w:sz w:val="20"/>
          <w:szCs w:val="20"/>
        </w:rPr>
        <w:fldChar w:fldCharType="end"/>
      </w:r>
      <w:bookmarkEnd w:id="802"/>
      <w:r w:rsidR="00F76930" w:rsidRPr="00802EC4">
        <w:rPr>
          <w:b/>
          <w:bCs/>
          <w:iCs/>
          <w:sz w:val="20"/>
          <w:szCs w:val="20"/>
        </w:rPr>
        <w:t>:</w:t>
      </w:r>
      <w:r w:rsidR="00F76930" w:rsidRPr="00802EC4">
        <w:rPr>
          <w:iCs/>
          <w:sz w:val="20"/>
          <w:szCs w:val="20"/>
        </w:rPr>
        <w:t xml:space="preserve"> </w:t>
      </w:r>
      <w:r w:rsidR="004577EC" w:rsidRPr="00802EC4">
        <w:rPr>
          <w:iCs/>
          <w:sz w:val="20"/>
          <w:szCs w:val="20"/>
        </w:rPr>
        <w:t>Inicio</w:t>
      </w:r>
      <w:r w:rsidR="00F76930" w:rsidRPr="00802EC4">
        <w:rPr>
          <w:iCs/>
          <w:sz w:val="20"/>
          <w:szCs w:val="20"/>
        </w:rPr>
        <w:t xml:space="preserve"> de sesión invitado y estudiante</w:t>
      </w:r>
      <w:r w:rsidR="004577EC" w:rsidRPr="00802EC4">
        <w:rPr>
          <w:iCs/>
          <w:sz w:val="20"/>
          <w:szCs w:val="20"/>
        </w:rPr>
        <w:t xml:space="preserve"> dentro de la </w:t>
      </w:r>
      <w:del w:id="803" w:author="Daniel Casagallo" w:date="2020-12-21T18:44:00Z">
        <w:r w:rsidR="005C2136" w:rsidRPr="00802EC4" w:rsidDel="0096106E">
          <w:rPr>
            <w:iCs/>
            <w:sz w:val="20"/>
            <w:szCs w:val="20"/>
          </w:rPr>
          <w:delText>Aplicación</w:delText>
        </w:r>
      </w:del>
      <w:ins w:id="804" w:author="Daniel Casagallo" w:date="2020-12-21T18:44:00Z">
        <w:r w:rsidR="0096106E">
          <w:rPr>
            <w:iCs/>
            <w:sz w:val="20"/>
            <w:szCs w:val="20"/>
          </w:rPr>
          <w:t>Aplicación</w:t>
        </w:r>
      </w:ins>
      <w:r w:rsidR="004577EC" w:rsidRPr="00802EC4">
        <w:rPr>
          <w:iCs/>
          <w:sz w:val="20"/>
          <w:szCs w:val="20"/>
        </w:rPr>
        <w:t xml:space="preserve"> </w:t>
      </w:r>
      <w:del w:id="805" w:author="Daniel Casagallo" w:date="2020-12-21T18:45:00Z">
        <w:r w:rsidR="005C2136" w:rsidRPr="00802EC4" w:rsidDel="0096106E">
          <w:rPr>
            <w:iCs/>
            <w:sz w:val="20"/>
            <w:szCs w:val="20"/>
          </w:rPr>
          <w:delText>Móvil</w:delText>
        </w:r>
      </w:del>
      <w:bookmarkEnd w:id="801"/>
      <w:ins w:id="806" w:author="Daniel Casagallo" w:date="2020-12-21T18:45:00Z">
        <w:r w:rsidR="0096106E">
          <w:rPr>
            <w:iCs/>
            <w:sz w:val="20"/>
            <w:szCs w:val="20"/>
          </w:rPr>
          <w:t>Móvil</w:t>
        </w:r>
      </w:ins>
    </w:p>
    <w:p w14:paraId="314D149D" w14:textId="765B692E" w:rsidR="00914D4E" w:rsidRDefault="00914D4E" w:rsidP="00E94875">
      <w:pPr>
        <w:pStyle w:val="Ttulo3"/>
      </w:pPr>
      <w:bookmarkStart w:id="807" w:name="_Toc58342083"/>
      <w:r>
        <w:lastRenderedPageBreak/>
        <w:t>Visualización de publicaciones</w:t>
      </w:r>
      <w:bookmarkEnd w:id="807"/>
    </w:p>
    <w:p w14:paraId="50D8D9E6" w14:textId="7CF1B2CC" w:rsidR="00A32517" w:rsidRDefault="00410875" w:rsidP="00D12179">
      <w:ins w:id="808" w:author="Daniel Casagallo" w:date="2020-12-21T19:09:00Z">
        <w:r>
          <w:rPr>
            <w:rFonts w:cs="Arial"/>
            <w:color w:val="000000" w:themeColor="text1"/>
            <w:lang w:eastAsia="pt-BR"/>
          </w:rPr>
          <w:t>La</w:t>
        </w:r>
        <w:r w:rsidRPr="006369C5">
          <w:t xml:space="preserve"> </w:t>
        </w:r>
      </w:ins>
      <w:r w:rsidR="00483F9E" w:rsidRPr="006369C5">
        <w:fldChar w:fldCharType="begin"/>
      </w:r>
      <w:r w:rsidR="00483F9E" w:rsidRPr="006369C5">
        <w:instrText xml:space="preserve"> REF _Ref57450464 \h  \* MERGEFORMAT </w:instrText>
      </w:r>
      <w:r w:rsidR="00483F9E" w:rsidRPr="006369C5">
        <w:fldChar w:fldCharType="separate"/>
      </w:r>
      <w:r w:rsidR="009C7FA6" w:rsidRPr="009C7FA6">
        <w:rPr>
          <w:b/>
          <w:bCs/>
        </w:rPr>
        <w:t>Fig.</w:t>
      </w:r>
      <w:r w:rsidR="00A32517">
        <w:rPr>
          <w:b/>
          <w:bCs/>
          <w:noProof/>
        </w:rPr>
        <w:t xml:space="preserve"> </w:t>
      </w:r>
      <w:r w:rsidR="009C7FA6" w:rsidRPr="009C7FA6">
        <w:rPr>
          <w:b/>
          <w:bCs/>
          <w:iCs/>
          <w:noProof/>
        </w:rPr>
        <w:t>25</w:t>
      </w:r>
      <w:r w:rsidR="00483F9E" w:rsidRPr="006369C5">
        <w:fldChar w:fldCharType="end"/>
      </w:r>
      <w:r w:rsidR="00483F9E" w:rsidRPr="006369C5">
        <w:t xml:space="preserve"> </w:t>
      </w:r>
      <w:r w:rsidR="002B4416" w:rsidRPr="006369C5">
        <w:t xml:space="preserve">ilustra </w:t>
      </w:r>
      <w:r w:rsidR="00A32517">
        <w:t xml:space="preserve">una pantalla donde se visualizan las todas </w:t>
      </w:r>
      <w:r w:rsidR="00914D4E" w:rsidRPr="006369C5">
        <w:t>noticia</w:t>
      </w:r>
      <w:r w:rsidR="00A32517">
        <w:t>s</w:t>
      </w:r>
      <w:r w:rsidR="00914D4E" w:rsidRPr="006369C5">
        <w:t xml:space="preserve">, </w:t>
      </w:r>
      <w:r w:rsidR="00A32517">
        <w:t xml:space="preserve">las cuales </w:t>
      </w:r>
      <w:r w:rsidR="00914D4E" w:rsidRPr="006369C5">
        <w:t>puede</w:t>
      </w:r>
      <w:r w:rsidR="00A32517">
        <w:t>n</w:t>
      </w:r>
      <w:r w:rsidR="00914D4E" w:rsidRPr="006369C5">
        <w:t xml:space="preserve"> ser visualizada</w:t>
      </w:r>
      <w:r w:rsidR="00A32517">
        <w:t>s</w:t>
      </w:r>
      <w:r w:rsidR="00914D4E">
        <w:t xml:space="preserve"> por to</w:t>
      </w:r>
      <w:r w:rsidR="00A32517">
        <w:t xml:space="preserve">dos los usuarios. Presentando información como: </w:t>
      </w:r>
      <w:r w:rsidR="00914D4E">
        <w:t>título</w:t>
      </w:r>
      <w:r w:rsidR="00A32517">
        <w:t xml:space="preserve"> d</w:t>
      </w:r>
      <w:r w:rsidR="00914D4E">
        <w:t xml:space="preserve">e la publicación, autor, fecha de publicación y </w:t>
      </w:r>
      <w:r w:rsidR="00A32517">
        <w:t xml:space="preserve">una </w:t>
      </w:r>
      <w:r w:rsidR="00914D4E">
        <w:t>descripción.</w:t>
      </w:r>
      <w:r w:rsidR="00F9759C">
        <w:t xml:space="preserve"> </w:t>
      </w:r>
      <w:r w:rsidR="00E6634C" w:rsidRPr="00E6634C">
        <w:t>Por otra parte, dentro del Manual del Usuario se detallan las instrucciones y diseños</w:t>
      </w:r>
      <w:r w:rsidR="00A32517">
        <w:t xml:space="preserve"> que intervienen</w:t>
      </w:r>
      <w:r w:rsidR="00D12179">
        <w:t xml:space="preserve"> al momento de visualizar</w:t>
      </w:r>
      <w:r w:rsidR="00A32517">
        <w:t xml:space="preserve"> </w:t>
      </w:r>
      <w:r w:rsidR="00D12179">
        <w:t>las</w:t>
      </w:r>
      <w:r w:rsidR="00A32517" w:rsidRPr="00E6634C">
        <w:t xml:space="preserve"> publicaciones.</w:t>
      </w:r>
    </w:p>
    <w:p w14:paraId="6E3CF4FF" w14:textId="536408A4" w:rsidR="00914D4E" w:rsidRPr="00483F9E" w:rsidRDefault="00483F9E" w:rsidP="00802EC4">
      <w:pPr>
        <w:keepNext/>
        <w:jc w:val="center"/>
        <w:rPr>
          <w:i/>
          <w:iCs/>
          <w:sz w:val="20"/>
          <w:szCs w:val="20"/>
        </w:rPr>
      </w:pPr>
      <w:bookmarkStart w:id="809" w:name="_Toc58342131"/>
      <w:r>
        <w:rPr>
          <w:noProof/>
          <w:lang w:val="es-ES" w:eastAsia="es-ES"/>
        </w:rPr>
        <w:drawing>
          <wp:inline distT="0" distB="0" distL="0" distR="0" wp14:anchorId="22F699D4" wp14:editId="77757DD6">
            <wp:extent cx="1378423" cy="2451125"/>
            <wp:effectExtent l="57150" t="57150" r="107950" b="1206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03203" cy="249518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810" w:name="_Ref57450464"/>
      <w:r w:rsidR="00802EC4">
        <w:rPr>
          <w:b/>
          <w:bCs/>
          <w:i/>
          <w:iCs/>
          <w:sz w:val="20"/>
          <w:szCs w:val="20"/>
        </w:rPr>
        <w:br/>
      </w:r>
      <w:r w:rsidRPr="00802EC4">
        <w:rPr>
          <w:b/>
          <w:bCs/>
          <w:iCs/>
          <w:sz w:val="20"/>
          <w:szCs w:val="20"/>
        </w:rPr>
        <w:t xml:space="preserve">Fig.  </w:t>
      </w:r>
      <w:r w:rsidRPr="00802EC4">
        <w:rPr>
          <w:b/>
          <w:bCs/>
          <w:iCs/>
          <w:sz w:val="20"/>
          <w:szCs w:val="20"/>
        </w:rPr>
        <w:fldChar w:fldCharType="begin"/>
      </w:r>
      <w:r w:rsidRPr="00802EC4">
        <w:rPr>
          <w:b/>
          <w:bCs/>
          <w:iCs/>
          <w:sz w:val="20"/>
          <w:szCs w:val="20"/>
        </w:rPr>
        <w:instrText xml:space="preserve"> SEQ Fig._ \* ARABIC </w:instrText>
      </w:r>
      <w:r w:rsidRPr="00802EC4">
        <w:rPr>
          <w:b/>
          <w:bCs/>
          <w:iCs/>
          <w:sz w:val="20"/>
          <w:szCs w:val="20"/>
        </w:rPr>
        <w:fldChar w:fldCharType="separate"/>
      </w:r>
      <w:r w:rsidR="009C7FA6">
        <w:rPr>
          <w:b/>
          <w:bCs/>
          <w:iCs/>
          <w:noProof/>
          <w:sz w:val="20"/>
          <w:szCs w:val="20"/>
        </w:rPr>
        <w:t>25</w:t>
      </w:r>
      <w:r w:rsidRPr="00802EC4">
        <w:rPr>
          <w:b/>
          <w:bCs/>
          <w:iCs/>
          <w:sz w:val="20"/>
          <w:szCs w:val="20"/>
        </w:rPr>
        <w:fldChar w:fldCharType="end"/>
      </w:r>
      <w:bookmarkEnd w:id="810"/>
      <w:r w:rsidRPr="00802EC4">
        <w:rPr>
          <w:b/>
          <w:bCs/>
          <w:iCs/>
          <w:sz w:val="20"/>
          <w:szCs w:val="20"/>
        </w:rPr>
        <w:t>:</w:t>
      </w:r>
      <w:r w:rsidRPr="00802EC4">
        <w:rPr>
          <w:iCs/>
          <w:sz w:val="20"/>
          <w:szCs w:val="20"/>
        </w:rPr>
        <w:t xml:space="preserve"> </w:t>
      </w:r>
      <w:r w:rsidR="00A32517">
        <w:rPr>
          <w:iCs/>
          <w:sz w:val="20"/>
          <w:szCs w:val="20"/>
        </w:rPr>
        <w:t>Visualización de publicaciones</w:t>
      </w:r>
      <w:bookmarkEnd w:id="809"/>
    </w:p>
    <w:p w14:paraId="41A2672D" w14:textId="4F5E7D6B" w:rsidR="004577EC" w:rsidRDefault="004577EC" w:rsidP="004577EC">
      <w:pPr>
        <w:pStyle w:val="Ttulo3"/>
      </w:pPr>
      <w:bookmarkStart w:id="811" w:name="_Toc58342084"/>
      <w:r w:rsidRPr="004577EC">
        <w:t>Visualización de información sobre la ESFOT</w:t>
      </w:r>
      <w:bookmarkEnd w:id="811"/>
    </w:p>
    <w:p w14:paraId="72938326" w14:textId="49B09BD8" w:rsidR="00226D57" w:rsidRDefault="00410875" w:rsidP="002664B4">
      <w:pPr>
        <w:spacing w:line="276" w:lineRule="auto"/>
      </w:pPr>
      <w:ins w:id="812" w:author="Daniel Casagallo" w:date="2020-12-21T19:09:00Z">
        <w:r>
          <w:rPr>
            <w:rFonts w:cs="Arial"/>
            <w:color w:val="000000" w:themeColor="text1"/>
            <w:lang w:eastAsia="pt-BR"/>
          </w:rPr>
          <w:t>La</w:t>
        </w:r>
        <w:r w:rsidRPr="006369C5">
          <w:t xml:space="preserve"> </w:t>
        </w:r>
      </w:ins>
      <w:r w:rsidR="007D16C4" w:rsidRPr="006369C5">
        <w:fldChar w:fldCharType="begin"/>
      </w:r>
      <w:r w:rsidR="007D16C4" w:rsidRPr="006369C5">
        <w:instrText xml:space="preserve"> REF _Ref57451803 \h  \* MERGEFORMAT </w:instrText>
      </w:r>
      <w:r w:rsidR="007D16C4" w:rsidRPr="006369C5">
        <w:fldChar w:fldCharType="separate"/>
      </w:r>
      <w:r w:rsidR="009C7FA6" w:rsidRPr="009C7FA6">
        <w:rPr>
          <w:b/>
          <w:bCs/>
        </w:rPr>
        <w:t>Fig.</w:t>
      </w:r>
      <w:r w:rsidR="009C7FA6" w:rsidRPr="009C7FA6">
        <w:rPr>
          <w:b/>
          <w:bCs/>
          <w:noProof/>
        </w:rPr>
        <w:t xml:space="preserve"> </w:t>
      </w:r>
      <w:r w:rsidR="009C7FA6" w:rsidRPr="009C7FA6">
        <w:rPr>
          <w:b/>
          <w:bCs/>
          <w:iCs/>
          <w:noProof/>
        </w:rPr>
        <w:t>26</w:t>
      </w:r>
      <w:r w:rsidR="007D16C4" w:rsidRPr="006369C5">
        <w:fldChar w:fldCharType="end"/>
      </w:r>
      <w:r w:rsidR="004577EC" w:rsidRPr="006369C5">
        <w:t xml:space="preserve"> </w:t>
      </w:r>
      <w:r w:rsidR="002B4416" w:rsidRPr="006369C5">
        <w:t>ilustra</w:t>
      </w:r>
      <w:r w:rsidR="002B4416">
        <w:t xml:space="preserve"> </w:t>
      </w:r>
      <w:r w:rsidR="00A32517">
        <w:t xml:space="preserve">una pantalla informativa </w:t>
      </w:r>
      <w:r w:rsidR="004577EC">
        <w:t xml:space="preserve">sobre la ESFOT, </w:t>
      </w:r>
      <w:r w:rsidR="00A32517">
        <w:t xml:space="preserve">la cual </w:t>
      </w:r>
      <w:r w:rsidR="004577EC">
        <w:t>puede ser vis</w:t>
      </w:r>
      <w:r w:rsidR="00226D57">
        <w:t>ualizada</w:t>
      </w:r>
    </w:p>
    <w:p w14:paraId="67B8363F" w14:textId="4F0BDF6F" w:rsidR="002664B4" w:rsidRDefault="00A32517" w:rsidP="002664B4">
      <w:pPr>
        <w:spacing w:line="276" w:lineRule="auto"/>
        <w:rPr>
          <w:noProof/>
          <w:lang w:eastAsia="es-EC"/>
        </w:rPr>
      </w:pPr>
      <w:r>
        <w:t xml:space="preserve">por todos los usuarios. Presentando información como: </w:t>
      </w:r>
      <w:r w:rsidR="004577EC">
        <w:t>misión</w:t>
      </w:r>
      <w:r w:rsidR="00E23303">
        <w:t>,</w:t>
      </w:r>
      <w:r w:rsidR="004577EC">
        <w:t xml:space="preserve"> visión</w:t>
      </w:r>
      <w:r>
        <w:t xml:space="preserve"> y contactos</w:t>
      </w:r>
      <w:r w:rsidR="004577EC">
        <w:t>.</w:t>
      </w:r>
      <w:bookmarkStart w:id="813" w:name="_Ref57451803"/>
    </w:p>
    <w:p w14:paraId="34654501" w14:textId="123DCB98" w:rsidR="004577EC" w:rsidRPr="007D16C4" w:rsidRDefault="002664B4" w:rsidP="002664B4">
      <w:pPr>
        <w:jc w:val="center"/>
        <w:rPr>
          <w:i/>
          <w:iCs/>
          <w:sz w:val="20"/>
          <w:szCs w:val="20"/>
        </w:rPr>
      </w:pPr>
      <w:bookmarkStart w:id="814" w:name="_Toc58342132"/>
      <w:r w:rsidRPr="002664B4">
        <w:rPr>
          <w:noProof/>
          <w:lang w:val="es-ES" w:eastAsia="es-ES"/>
        </w:rPr>
        <w:drawing>
          <wp:inline distT="0" distB="0" distL="0" distR="0" wp14:anchorId="12C7735D" wp14:editId="078F1012">
            <wp:extent cx="1371600" cy="2438995"/>
            <wp:effectExtent l="57150" t="57150" r="114300" b="11430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27200" cy="253786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02EC4">
        <w:rPr>
          <w:b/>
          <w:bCs/>
          <w:i/>
          <w:iCs/>
          <w:sz w:val="20"/>
          <w:szCs w:val="20"/>
        </w:rPr>
        <w:br/>
      </w:r>
      <w:r w:rsidR="007D16C4" w:rsidRPr="00802EC4">
        <w:rPr>
          <w:b/>
          <w:bCs/>
          <w:iCs/>
          <w:sz w:val="20"/>
          <w:szCs w:val="20"/>
        </w:rPr>
        <w:t xml:space="preserve">Fig.  </w:t>
      </w:r>
      <w:r w:rsidR="007D16C4" w:rsidRPr="00802EC4">
        <w:rPr>
          <w:b/>
          <w:bCs/>
          <w:iCs/>
          <w:sz w:val="20"/>
          <w:szCs w:val="20"/>
        </w:rPr>
        <w:fldChar w:fldCharType="begin"/>
      </w:r>
      <w:r w:rsidR="007D16C4" w:rsidRPr="00802EC4">
        <w:rPr>
          <w:b/>
          <w:bCs/>
          <w:iCs/>
          <w:sz w:val="20"/>
          <w:szCs w:val="20"/>
        </w:rPr>
        <w:instrText xml:space="preserve"> SEQ Fig._ \* ARABIC </w:instrText>
      </w:r>
      <w:r w:rsidR="007D16C4" w:rsidRPr="00802EC4">
        <w:rPr>
          <w:b/>
          <w:bCs/>
          <w:iCs/>
          <w:sz w:val="20"/>
          <w:szCs w:val="20"/>
        </w:rPr>
        <w:fldChar w:fldCharType="separate"/>
      </w:r>
      <w:r w:rsidR="009C7FA6">
        <w:rPr>
          <w:b/>
          <w:bCs/>
          <w:iCs/>
          <w:noProof/>
          <w:sz w:val="20"/>
          <w:szCs w:val="20"/>
        </w:rPr>
        <w:t>26</w:t>
      </w:r>
      <w:r w:rsidR="007D16C4" w:rsidRPr="00802EC4">
        <w:rPr>
          <w:b/>
          <w:bCs/>
          <w:iCs/>
          <w:sz w:val="20"/>
          <w:szCs w:val="20"/>
        </w:rPr>
        <w:fldChar w:fldCharType="end"/>
      </w:r>
      <w:bookmarkEnd w:id="813"/>
      <w:r w:rsidR="007D16C4" w:rsidRPr="00802EC4">
        <w:rPr>
          <w:b/>
          <w:bCs/>
          <w:iCs/>
          <w:sz w:val="20"/>
          <w:szCs w:val="20"/>
        </w:rPr>
        <w:t>:</w:t>
      </w:r>
      <w:r w:rsidR="007D16C4" w:rsidRPr="00802EC4">
        <w:rPr>
          <w:iCs/>
          <w:sz w:val="20"/>
          <w:szCs w:val="20"/>
        </w:rPr>
        <w:t xml:space="preserve"> </w:t>
      </w:r>
      <w:r w:rsidR="00A1139D">
        <w:rPr>
          <w:iCs/>
          <w:sz w:val="20"/>
          <w:szCs w:val="20"/>
        </w:rPr>
        <w:t xml:space="preserve">Pagina informativa de la </w:t>
      </w:r>
      <w:r w:rsidR="007D16C4" w:rsidRPr="00802EC4">
        <w:rPr>
          <w:iCs/>
          <w:sz w:val="20"/>
          <w:szCs w:val="20"/>
        </w:rPr>
        <w:t>ESFOT</w:t>
      </w:r>
      <w:bookmarkEnd w:id="814"/>
    </w:p>
    <w:p w14:paraId="5538463A" w14:textId="618420CF" w:rsidR="00D15331" w:rsidRDefault="00A07431" w:rsidP="004577EC">
      <w:r>
        <w:lastRenderedPageBreak/>
        <w:t xml:space="preserve">Como ya se ha mencionado anteriormente, el perfil estudiante </w:t>
      </w:r>
      <w:r w:rsidR="00A1139D">
        <w:t>posee</w:t>
      </w:r>
      <w:r>
        <w:t xml:space="preserve"> dos módulos extra</w:t>
      </w:r>
      <w:r w:rsidR="00A1139D">
        <w:t>s</w:t>
      </w:r>
      <w:r>
        <w:t>, dedicado a l</w:t>
      </w:r>
      <w:r w:rsidR="00A1139D">
        <w:t xml:space="preserve">a creación de publicaciones y visualización de </w:t>
      </w:r>
      <w:r>
        <w:t xml:space="preserve">notificaciones </w:t>
      </w:r>
    </w:p>
    <w:p w14:paraId="50F4079F" w14:textId="38C4C5CA" w:rsidR="004577EC" w:rsidRDefault="004577EC" w:rsidP="004577EC">
      <w:pPr>
        <w:pStyle w:val="Ttulo3"/>
      </w:pPr>
      <w:bookmarkStart w:id="815" w:name="_Toc58342085"/>
      <w:r>
        <w:t>Creación de publicaciones</w:t>
      </w:r>
      <w:bookmarkEnd w:id="815"/>
    </w:p>
    <w:p w14:paraId="6C5B87FF" w14:textId="1419D16F" w:rsidR="00A1139D" w:rsidRDefault="00410875" w:rsidP="00D12179">
      <w:ins w:id="816" w:author="Daniel Casagallo" w:date="2020-12-21T19:09:00Z">
        <w:r>
          <w:rPr>
            <w:rFonts w:cs="Arial"/>
            <w:color w:val="000000" w:themeColor="text1"/>
            <w:lang w:eastAsia="pt-BR"/>
          </w:rPr>
          <w:t>La</w:t>
        </w:r>
        <w:r w:rsidRPr="00AE42BD">
          <w:t xml:space="preserve"> </w:t>
        </w:r>
      </w:ins>
      <w:r w:rsidR="00483F9E" w:rsidRPr="00AE42BD">
        <w:fldChar w:fldCharType="begin"/>
      </w:r>
      <w:r w:rsidR="00483F9E" w:rsidRPr="00AE42BD">
        <w:instrText xml:space="preserve"> REF _Ref57450692 \h  \* MERGEFORMAT </w:instrText>
      </w:r>
      <w:r w:rsidR="00483F9E" w:rsidRPr="00AE42BD">
        <w:fldChar w:fldCharType="separate"/>
      </w:r>
      <w:r w:rsidR="009C7FA6" w:rsidRPr="00AE42BD">
        <w:rPr>
          <w:b/>
          <w:bCs/>
        </w:rPr>
        <w:t>Fig.</w:t>
      </w:r>
      <w:r w:rsidR="00A1139D">
        <w:rPr>
          <w:b/>
          <w:bCs/>
          <w:noProof/>
        </w:rPr>
        <w:t xml:space="preserve"> </w:t>
      </w:r>
      <w:r w:rsidR="009C7FA6" w:rsidRPr="00AE42BD">
        <w:rPr>
          <w:b/>
          <w:bCs/>
          <w:iCs/>
          <w:noProof/>
        </w:rPr>
        <w:t>27</w:t>
      </w:r>
      <w:r w:rsidR="00483F9E" w:rsidRPr="00AE42BD">
        <w:fldChar w:fldCharType="end"/>
      </w:r>
      <w:r w:rsidR="00A07431" w:rsidRPr="00AE42BD">
        <w:t xml:space="preserve"> </w:t>
      </w:r>
      <w:r w:rsidR="00A1139D">
        <w:t>ilustra el formulario que el usuario con perfil estudiante debe llenar para la creación de una nueva publicación</w:t>
      </w:r>
      <w:r w:rsidR="002664B4">
        <w:t xml:space="preserve"> (</w:t>
      </w:r>
      <w:r w:rsidR="00E5445C">
        <w:t>eventos, noticas y solicitudes</w:t>
      </w:r>
      <w:r w:rsidR="002664B4">
        <w:t>)</w:t>
      </w:r>
      <w:r w:rsidR="00A1139D">
        <w:t xml:space="preserve">, </w:t>
      </w:r>
      <w:proofErr w:type="gramStart"/>
      <w:r w:rsidR="00A1139D">
        <w:t>conjuntamente con</w:t>
      </w:r>
      <w:proofErr w:type="gramEnd"/>
      <w:r w:rsidR="00A1139D">
        <w:t xml:space="preserve"> las validaciones para cada campo, evitando de esta manera inconsistencias al momento de realizar una publicación. </w:t>
      </w:r>
      <w:r w:rsidR="00D12179" w:rsidRPr="00D12179">
        <w:t>Por otra parte, dentro del Manual del Usuario se detallan las instrucciones y diseños</w:t>
      </w:r>
      <w:r w:rsidR="00A1139D">
        <w:t xml:space="preserve"> que intervienen </w:t>
      </w:r>
      <w:r w:rsidR="00D12179">
        <w:t>durante la</w:t>
      </w:r>
      <w:r w:rsidR="00A1139D">
        <w:t xml:space="preserve"> creación de publicaciones.</w:t>
      </w:r>
    </w:p>
    <w:p w14:paraId="2B60A7D6" w14:textId="4F618C98" w:rsidR="00483F9E" w:rsidRPr="00483F9E" w:rsidRDefault="00483F9E" w:rsidP="00A1139D">
      <w:pPr>
        <w:jc w:val="center"/>
        <w:rPr>
          <w:i/>
          <w:iCs/>
          <w:sz w:val="20"/>
          <w:szCs w:val="20"/>
        </w:rPr>
      </w:pPr>
      <w:bookmarkStart w:id="817" w:name="_Toc58342133"/>
      <w:r>
        <w:rPr>
          <w:noProof/>
          <w:lang w:val="es-ES" w:eastAsia="es-ES"/>
        </w:rPr>
        <w:drawing>
          <wp:inline distT="0" distB="0" distL="0" distR="0" wp14:anchorId="1225724D" wp14:editId="2A236B36">
            <wp:extent cx="1358475" cy="2415653"/>
            <wp:effectExtent l="57150" t="57150" r="108585" b="1181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95470" cy="248143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818" w:name="_Ref57450692"/>
      <w:r w:rsidR="00A1139D">
        <w:rPr>
          <w:b/>
          <w:bCs/>
          <w:iCs/>
          <w:sz w:val="20"/>
          <w:szCs w:val="20"/>
        </w:rPr>
        <w:br/>
      </w:r>
      <w:r w:rsidRPr="00802EC4">
        <w:rPr>
          <w:b/>
          <w:bCs/>
          <w:iCs/>
          <w:sz w:val="20"/>
          <w:szCs w:val="20"/>
        </w:rPr>
        <w:t xml:space="preserve">Fig.  </w:t>
      </w:r>
      <w:r w:rsidRPr="00802EC4">
        <w:rPr>
          <w:b/>
          <w:bCs/>
          <w:iCs/>
          <w:sz w:val="20"/>
          <w:szCs w:val="20"/>
        </w:rPr>
        <w:fldChar w:fldCharType="begin"/>
      </w:r>
      <w:r w:rsidRPr="00802EC4">
        <w:rPr>
          <w:b/>
          <w:bCs/>
          <w:iCs/>
          <w:sz w:val="20"/>
          <w:szCs w:val="20"/>
        </w:rPr>
        <w:instrText xml:space="preserve"> SEQ Fig._ \* ARABIC </w:instrText>
      </w:r>
      <w:r w:rsidRPr="00802EC4">
        <w:rPr>
          <w:b/>
          <w:bCs/>
          <w:iCs/>
          <w:sz w:val="20"/>
          <w:szCs w:val="20"/>
        </w:rPr>
        <w:fldChar w:fldCharType="separate"/>
      </w:r>
      <w:r w:rsidR="009C7FA6">
        <w:rPr>
          <w:b/>
          <w:bCs/>
          <w:iCs/>
          <w:noProof/>
          <w:sz w:val="20"/>
          <w:szCs w:val="20"/>
        </w:rPr>
        <w:t>27</w:t>
      </w:r>
      <w:r w:rsidRPr="00802EC4">
        <w:rPr>
          <w:b/>
          <w:bCs/>
          <w:iCs/>
          <w:sz w:val="20"/>
          <w:szCs w:val="20"/>
        </w:rPr>
        <w:fldChar w:fldCharType="end"/>
      </w:r>
      <w:bookmarkEnd w:id="818"/>
      <w:r w:rsidRPr="00802EC4">
        <w:rPr>
          <w:b/>
          <w:bCs/>
          <w:iCs/>
          <w:sz w:val="20"/>
          <w:szCs w:val="20"/>
        </w:rPr>
        <w:t>:</w:t>
      </w:r>
      <w:r w:rsidRPr="00802EC4">
        <w:rPr>
          <w:iCs/>
          <w:sz w:val="20"/>
          <w:szCs w:val="20"/>
        </w:rPr>
        <w:t xml:space="preserve"> Formulario para la creación de una publicación</w:t>
      </w:r>
      <w:bookmarkEnd w:id="817"/>
    </w:p>
    <w:p w14:paraId="14C20C23" w14:textId="58CBED1B" w:rsidR="00914D4E" w:rsidRPr="00E5445C" w:rsidRDefault="004577EC" w:rsidP="00E94875">
      <w:pPr>
        <w:pStyle w:val="Ttulo3"/>
      </w:pPr>
      <w:bookmarkStart w:id="819" w:name="_Toc58342086"/>
      <w:r w:rsidRPr="00E5445C">
        <w:t>Recepción y envío de notificaciones</w:t>
      </w:r>
      <w:bookmarkEnd w:id="819"/>
    </w:p>
    <w:p w14:paraId="38F9E23A" w14:textId="182E4B30" w:rsidR="00E23303" w:rsidRDefault="00410875" w:rsidP="00E23303">
      <w:ins w:id="820" w:author="Daniel Casagallo" w:date="2020-12-21T19:09:00Z">
        <w:r>
          <w:rPr>
            <w:rFonts w:cs="Arial"/>
            <w:color w:val="000000" w:themeColor="text1"/>
            <w:lang w:eastAsia="pt-BR"/>
          </w:rPr>
          <w:t>La</w:t>
        </w:r>
        <w:r w:rsidRPr="006369C5">
          <w:t xml:space="preserve"> </w:t>
        </w:r>
      </w:ins>
      <w:r w:rsidR="007D16C4" w:rsidRPr="006369C5">
        <w:fldChar w:fldCharType="begin"/>
      </w:r>
      <w:r w:rsidR="007D16C4" w:rsidRPr="006369C5">
        <w:instrText xml:space="preserve"> REF _Ref57451968 \h  \* MERGEFORMAT </w:instrText>
      </w:r>
      <w:r w:rsidR="007D16C4" w:rsidRPr="006369C5">
        <w:fldChar w:fldCharType="separate"/>
      </w:r>
      <w:r w:rsidR="009C7FA6" w:rsidRPr="009C7FA6">
        <w:rPr>
          <w:b/>
          <w:bCs/>
        </w:rPr>
        <w:t>Fig.</w:t>
      </w:r>
      <w:r w:rsidR="009C7FA6" w:rsidRPr="009C7FA6">
        <w:rPr>
          <w:b/>
          <w:bCs/>
          <w:noProof/>
        </w:rPr>
        <w:t xml:space="preserve"> </w:t>
      </w:r>
      <w:r w:rsidR="009C7FA6" w:rsidRPr="009C7FA6">
        <w:rPr>
          <w:b/>
          <w:bCs/>
          <w:iCs/>
          <w:noProof/>
        </w:rPr>
        <w:t>28</w:t>
      </w:r>
      <w:r w:rsidR="007D16C4" w:rsidRPr="006369C5">
        <w:fldChar w:fldCharType="end"/>
      </w:r>
      <w:r w:rsidR="00E23303" w:rsidRPr="006369C5">
        <w:t xml:space="preserve"> </w:t>
      </w:r>
      <w:r w:rsidR="002B4416" w:rsidRPr="006369C5">
        <w:t>ilustra</w:t>
      </w:r>
      <w:r w:rsidR="002B4416">
        <w:t xml:space="preserve"> </w:t>
      </w:r>
      <w:r w:rsidR="00E23303">
        <w:t xml:space="preserve">la </w:t>
      </w:r>
      <w:r w:rsidR="00A1139D">
        <w:t xml:space="preserve">pantalla para la visualización de </w:t>
      </w:r>
      <w:r w:rsidR="00E23303">
        <w:t>notificaciones</w:t>
      </w:r>
      <w:r w:rsidR="00A1139D">
        <w:t xml:space="preserve">. Además, presenta </w:t>
      </w:r>
      <w:r w:rsidR="00E23303">
        <w:t xml:space="preserve">alertas que han sido </w:t>
      </w:r>
      <w:r w:rsidR="00A1139D">
        <w:t xml:space="preserve">enviadas del </w:t>
      </w:r>
      <w:del w:id="821" w:author="Daniel Casagallo" w:date="2020-12-21T18:43:00Z">
        <w:r w:rsidR="00A1139D" w:rsidDel="0096106E">
          <w:delText>Sistema</w:delText>
        </w:r>
      </w:del>
      <w:ins w:id="822" w:author="Daniel Casagallo" w:date="2020-12-21T18:43:00Z">
        <w:r w:rsidR="0096106E">
          <w:t>Sistema</w:t>
        </w:r>
      </w:ins>
      <w:r w:rsidR="00A1139D">
        <w:t xml:space="preserve"> </w:t>
      </w:r>
      <w:del w:id="823" w:author="Daniel Casagallo" w:date="2020-12-21T18:44:00Z">
        <w:r w:rsidR="00A1139D" w:rsidDel="0096106E">
          <w:delText>Web</w:delText>
        </w:r>
      </w:del>
      <w:ins w:id="824" w:author="Daniel Casagallo" w:date="2020-12-21T18:44:00Z">
        <w:r w:rsidR="0096106E">
          <w:t>Web</w:t>
        </w:r>
      </w:ins>
      <w:r w:rsidR="00A1139D">
        <w:t xml:space="preserve"> </w:t>
      </w:r>
      <w:r w:rsidR="00E23303">
        <w:t xml:space="preserve">o </w:t>
      </w:r>
      <w:r w:rsidR="00A1139D">
        <w:t>d</w:t>
      </w:r>
      <w:r w:rsidR="00E23303">
        <w:t>el grupo donde se encuentra registrado.</w:t>
      </w:r>
      <w:r w:rsidR="00E5445C">
        <w:t xml:space="preserve"> </w:t>
      </w:r>
      <w:r w:rsidR="00D12179" w:rsidRPr="00D12179">
        <w:t>Por otra parte, dentro del Manual del Usuario se detallan las instrucciones y diseños</w:t>
      </w:r>
      <w:r w:rsidR="00D12179">
        <w:t xml:space="preserve"> que intervienen durante la </w:t>
      </w:r>
      <w:r w:rsidR="00E5445C" w:rsidRPr="00E5445C">
        <w:t>recepción y envío de notificaciones.</w:t>
      </w:r>
    </w:p>
    <w:p w14:paraId="02457C25" w14:textId="07C12403" w:rsidR="00AA7A3B" w:rsidRDefault="007D16C4" w:rsidP="00AA7A3B">
      <w:pPr>
        <w:keepNext/>
        <w:jc w:val="center"/>
        <w:rPr>
          <w:iCs/>
          <w:sz w:val="20"/>
          <w:szCs w:val="20"/>
        </w:rPr>
      </w:pPr>
      <w:bookmarkStart w:id="825" w:name="_Toc58342134"/>
      <w:r>
        <w:rPr>
          <w:noProof/>
          <w:lang w:val="es-ES" w:eastAsia="es-ES"/>
        </w:rPr>
        <w:lastRenderedPageBreak/>
        <w:drawing>
          <wp:inline distT="0" distB="0" distL="0" distR="0" wp14:anchorId="620249D5" wp14:editId="69725168">
            <wp:extent cx="1378424" cy="2451129"/>
            <wp:effectExtent l="57150" t="57150" r="107950" b="1206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07203" cy="250230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826" w:name="_Ref57451968"/>
      <w:r w:rsidR="00802EC4">
        <w:rPr>
          <w:b/>
          <w:bCs/>
          <w:i/>
          <w:iCs/>
          <w:sz w:val="20"/>
          <w:szCs w:val="20"/>
        </w:rPr>
        <w:br/>
      </w:r>
      <w:r w:rsidRPr="00802EC4">
        <w:rPr>
          <w:b/>
          <w:bCs/>
          <w:iCs/>
          <w:sz w:val="20"/>
          <w:szCs w:val="20"/>
        </w:rPr>
        <w:t xml:space="preserve">Fig.  </w:t>
      </w:r>
      <w:r w:rsidRPr="00802EC4">
        <w:rPr>
          <w:b/>
          <w:bCs/>
          <w:iCs/>
          <w:sz w:val="20"/>
          <w:szCs w:val="20"/>
        </w:rPr>
        <w:fldChar w:fldCharType="begin"/>
      </w:r>
      <w:r w:rsidRPr="00802EC4">
        <w:rPr>
          <w:b/>
          <w:bCs/>
          <w:iCs/>
          <w:sz w:val="20"/>
          <w:szCs w:val="20"/>
        </w:rPr>
        <w:instrText xml:space="preserve"> SEQ Fig._ \* ARABIC </w:instrText>
      </w:r>
      <w:r w:rsidRPr="00802EC4">
        <w:rPr>
          <w:b/>
          <w:bCs/>
          <w:iCs/>
          <w:sz w:val="20"/>
          <w:szCs w:val="20"/>
        </w:rPr>
        <w:fldChar w:fldCharType="separate"/>
      </w:r>
      <w:r w:rsidR="00D76520">
        <w:rPr>
          <w:b/>
          <w:bCs/>
          <w:iCs/>
          <w:noProof/>
          <w:sz w:val="20"/>
          <w:szCs w:val="20"/>
        </w:rPr>
        <w:t>28</w:t>
      </w:r>
      <w:r w:rsidRPr="00802EC4">
        <w:rPr>
          <w:b/>
          <w:bCs/>
          <w:iCs/>
          <w:sz w:val="20"/>
          <w:szCs w:val="20"/>
        </w:rPr>
        <w:fldChar w:fldCharType="end"/>
      </w:r>
      <w:bookmarkEnd w:id="826"/>
      <w:r w:rsidRPr="00802EC4">
        <w:rPr>
          <w:b/>
          <w:bCs/>
          <w:iCs/>
          <w:sz w:val="20"/>
          <w:szCs w:val="20"/>
        </w:rPr>
        <w:t>:</w:t>
      </w:r>
      <w:r w:rsidRPr="00802EC4">
        <w:rPr>
          <w:iCs/>
          <w:sz w:val="20"/>
          <w:szCs w:val="20"/>
        </w:rPr>
        <w:t xml:space="preserve"> </w:t>
      </w:r>
      <w:r w:rsidR="00A1139D">
        <w:rPr>
          <w:iCs/>
          <w:sz w:val="20"/>
          <w:szCs w:val="20"/>
        </w:rPr>
        <w:t>Visualización de n</w:t>
      </w:r>
      <w:r w:rsidRPr="00802EC4">
        <w:rPr>
          <w:iCs/>
          <w:sz w:val="20"/>
          <w:szCs w:val="20"/>
        </w:rPr>
        <w:t>otificaciones</w:t>
      </w:r>
      <w:bookmarkEnd w:id="825"/>
    </w:p>
    <w:p w14:paraId="52DC3F01" w14:textId="77777777" w:rsidR="00D76520" w:rsidRPr="00AA43C5" w:rsidRDefault="00D76520" w:rsidP="00D76520">
      <w:pPr>
        <w:pStyle w:val="Ttulo3"/>
      </w:pPr>
      <w:bookmarkStart w:id="827" w:name="_Toc58224424"/>
      <w:bookmarkStart w:id="828" w:name="_Toc58342087"/>
      <w:r>
        <w:t>Visualizar notificaciones de emergencias.</w:t>
      </w:r>
      <w:bookmarkEnd w:id="827"/>
      <w:bookmarkEnd w:id="828"/>
    </w:p>
    <w:p w14:paraId="19C60136" w14:textId="4230862E" w:rsidR="00E5445C" w:rsidRPr="00D76520" w:rsidRDefault="00410875" w:rsidP="00E5445C">
      <w:pPr>
        <w:keepNext/>
        <w:rPr>
          <w:iCs/>
          <w:sz w:val="20"/>
          <w:szCs w:val="20"/>
        </w:rPr>
      </w:pPr>
      <w:ins w:id="829" w:author="Daniel Casagallo" w:date="2020-12-21T19:09:00Z">
        <w:r>
          <w:rPr>
            <w:rFonts w:cs="Arial"/>
            <w:color w:val="000000" w:themeColor="text1"/>
            <w:lang w:eastAsia="pt-BR"/>
          </w:rPr>
          <w:t>La</w:t>
        </w:r>
        <w:r w:rsidRPr="00D32046">
          <w:rPr>
            <w:iCs/>
          </w:rPr>
          <w:t xml:space="preserve"> </w:t>
        </w:r>
      </w:ins>
      <w:r w:rsidR="00E5445C" w:rsidRPr="00D32046">
        <w:rPr>
          <w:iCs/>
        </w:rPr>
        <w:fldChar w:fldCharType="begin"/>
      </w:r>
      <w:r w:rsidR="00E5445C" w:rsidRPr="00D32046">
        <w:rPr>
          <w:iCs/>
        </w:rPr>
        <w:instrText xml:space="preserve"> REF _Ref58198541 \h  \* MERGEFORMAT </w:instrText>
      </w:r>
      <w:r w:rsidR="00E5445C" w:rsidRPr="00D32046">
        <w:rPr>
          <w:iCs/>
        </w:rPr>
      </w:r>
      <w:r w:rsidR="00E5445C" w:rsidRPr="00D32046">
        <w:rPr>
          <w:iCs/>
        </w:rPr>
        <w:fldChar w:fldCharType="separate"/>
      </w:r>
      <w:r w:rsidR="00D76520">
        <w:rPr>
          <w:b/>
          <w:bCs/>
          <w:iCs/>
        </w:rPr>
        <w:t>Fig.</w:t>
      </w:r>
      <w:r w:rsidR="00D76520" w:rsidRPr="00D76520">
        <w:rPr>
          <w:b/>
          <w:bCs/>
          <w:iCs/>
        </w:rPr>
        <w:t xml:space="preserve"> </w:t>
      </w:r>
      <w:r w:rsidR="00D76520" w:rsidRPr="00D76520">
        <w:rPr>
          <w:b/>
          <w:bCs/>
          <w:iCs/>
          <w:noProof/>
        </w:rPr>
        <w:t>29</w:t>
      </w:r>
      <w:r w:rsidR="00E5445C" w:rsidRPr="00D32046">
        <w:rPr>
          <w:iCs/>
        </w:rPr>
        <w:fldChar w:fldCharType="end"/>
      </w:r>
      <w:r w:rsidR="00E5445C">
        <w:rPr>
          <w:iCs/>
        </w:rPr>
        <w:t xml:space="preserve"> </w:t>
      </w:r>
      <w:r w:rsidR="00E5445C" w:rsidRPr="006369C5">
        <w:t>ilustra</w:t>
      </w:r>
      <w:r w:rsidR="00E5445C">
        <w:t xml:space="preserve"> la pantalla para la visualización de </w:t>
      </w:r>
      <w:r w:rsidR="00D12179">
        <w:t xml:space="preserve">problemas y </w:t>
      </w:r>
      <w:r w:rsidR="00E5445C">
        <w:t>emergencias</w:t>
      </w:r>
      <w:r w:rsidR="00D76520">
        <w:t xml:space="preserve"> reportadas y aprobadas</w:t>
      </w:r>
      <w:r w:rsidR="00E5445C">
        <w:t>.</w:t>
      </w:r>
      <w:r w:rsidR="00D76520">
        <w:t xml:space="preserve"> Por otra parte</w:t>
      </w:r>
      <w:r w:rsidR="00E5445C">
        <w:t xml:space="preserve">, </w:t>
      </w:r>
      <w:r w:rsidR="00D76520">
        <w:t xml:space="preserve">se </w:t>
      </w:r>
      <w:r w:rsidR="00E5445C">
        <w:t xml:space="preserve">presenta dos apartados donde se </w:t>
      </w:r>
      <w:r w:rsidR="00D76520">
        <w:t xml:space="preserve">listan </w:t>
      </w:r>
      <w:r w:rsidR="00E5445C">
        <w:t xml:space="preserve">las </w:t>
      </w:r>
      <w:r w:rsidR="00D76520">
        <w:t xml:space="preserve">emergencias </w:t>
      </w:r>
      <w:r w:rsidR="00E5445C">
        <w:t>que han sido rechazadas y aprobadas.</w:t>
      </w:r>
      <w:r w:rsidR="00D76520">
        <w:rPr>
          <w:iCs/>
          <w:sz w:val="20"/>
          <w:szCs w:val="20"/>
        </w:rPr>
        <w:t xml:space="preserve"> </w:t>
      </w:r>
      <w:r w:rsidR="00D12179" w:rsidRPr="00D12179">
        <w:t>Por otra parte, dentro del Manual del Usuario se detallan las instrucciones y diseños</w:t>
      </w:r>
      <w:r w:rsidR="00D12179">
        <w:t xml:space="preserve"> que intervienen durante la </w:t>
      </w:r>
      <w:r w:rsidR="00D76520">
        <w:t>visualización de problemas</w:t>
      </w:r>
      <w:r w:rsidR="00D12179">
        <w:t xml:space="preserve"> y emergencias</w:t>
      </w:r>
      <w:r w:rsidR="00E5445C">
        <w:t>.</w:t>
      </w:r>
    </w:p>
    <w:p w14:paraId="5C2937A4" w14:textId="77777777" w:rsidR="00E5445C" w:rsidRDefault="00E5445C" w:rsidP="00E5445C">
      <w:pPr>
        <w:keepNext/>
        <w:jc w:val="center"/>
      </w:pPr>
      <w:r>
        <w:rPr>
          <w:noProof/>
          <w:lang w:val="es-ES" w:eastAsia="es-ES"/>
        </w:rPr>
        <w:drawing>
          <wp:inline distT="0" distB="0" distL="0" distR="0" wp14:anchorId="58B993FE" wp14:editId="626F5635">
            <wp:extent cx="1667510" cy="3335018"/>
            <wp:effectExtent l="57150" t="57150" r="104140" b="94615"/>
            <wp:docPr id="1445412429" name="Imagen 144541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93784" cy="338756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48678E" w14:textId="4898BC1A" w:rsidR="00E5445C" w:rsidRPr="00AA7A3B" w:rsidRDefault="00E5445C" w:rsidP="00E5445C">
      <w:pPr>
        <w:pStyle w:val="Descripcin"/>
        <w:jc w:val="center"/>
        <w:rPr>
          <w:iCs w:val="0"/>
          <w:sz w:val="20"/>
          <w:szCs w:val="20"/>
        </w:rPr>
      </w:pPr>
      <w:bookmarkStart w:id="830" w:name="_Ref58198541"/>
      <w:bookmarkStart w:id="831" w:name="_Ref58198532"/>
      <w:bookmarkStart w:id="832" w:name="_Toc58224472"/>
      <w:bookmarkStart w:id="833" w:name="_Toc58342135"/>
      <w:r w:rsidRPr="00D32046">
        <w:rPr>
          <w:b/>
          <w:bCs/>
          <w:i w:val="0"/>
          <w:iCs w:val="0"/>
          <w:color w:val="auto"/>
          <w:sz w:val="20"/>
          <w:szCs w:val="20"/>
        </w:rPr>
        <w:t xml:space="preserve">Fig.  </w:t>
      </w:r>
      <w:r w:rsidRPr="00D32046">
        <w:rPr>
          <w:b/>
          <w:bCs/>
          <w:i w:val="0"/>
          <w:iCs w:val="0"/>
          <w:color w:val="auto"/>
          <w:sz w:val="20"/>
          <w:szCs w:val="20"/>
        </w:rPr>
        <w:fldChar w:fldCharType="begin"/>
      </w:r>
      <w:r w:rsidRPr="00D32046">
        <w:rPr>
          <w:b/>
          <w:bCs/>
          <w:i w:val="0"/>
          <w:iCs w:val="0"/>
          <w:color w:val="auto"/>
          <w:sz w:val="20"/>
          <w:szCs w:val="20"/>
        </w:rPr>
        <w:instrText xml:space="preserve"> SEQ Fig._ \* ARABIC </w:instrText>
      </w:r>
      <w:r w:rsidRPr="00D32046">
        <w:rPr>
          <w:b/>
          <w:bCs/>
          <w:i w:val="0"/>
          <w:iCs w:val="0"/>
          <w:color w:val="auto"/>
          <w:sz w:val="20"/>
          <w:szCs w:val="20"/>
        </w:rPr>
        <w:fldChar w:fldCharType="separate"/>
      </w:r>
      <w:r w:rsidR="00D76520">
        <w:rPr>
          <w:b/>
          <w:bCs/>
          <w:i w:val="0"/>
          <w:iCs w:val="0"/>
          <w:noProof/>
          <w:color w:val="auto"/>
          <w:sz w:val="20"/>
          <w:szCs w:val="20"/>
        </w:rPr>
        <w:t>29</w:t>
      </w:r>
      <w:r w:rsidRPr="00D32046">
        <w:rPr>
          <w:b/>
          <w:bCs/>
          <w:i w:val="0"/>
          <w:iCs w:val="0"/>
          <w:color w:val="auto"/>
          <w:sz w:val="20"/>
          <w:szCs w:val="20"/>
        </w:rPr>
        <w:fldChar w:fldCharType="end"/>
      </w:r>
      <w:bookmarkEnd w:id="830"/>
      <w:r w:rsidRPr="00D32046">
        <w:rPr>
          <w:b/>
          <w:bCs/>
          <w:i w:val="0"/>
          <w:iCs w:val="0"/>
          <w:color w:val="auto"/>
          <w:sz w:val="20"/>
          <w:szCs w:val="20"/>
        </w:rPr>
        <w:t>:</w:t>
      </w:r>
      <w:r w:rsidRPr="00D32046">
        <w:rPr>
          <w:i w:val="0"/>
          <w:iCs w:val="0"/>
          <w:color w:val="auto"/>
          <w:sz w:val="20"/>
          <w:szCs w:val="20"/>
        </w:rPr>
        <w:t xml:space="preserve"> </w:t>
      </w:r>
      <w:r w:rsidR="00D76520">
        <w:rPr>
          <w:i w:val="0"/>
          <w:iCs w:val="0"/>
          <w:color w:val="auto"/>
          <w:sz w:val="20"/>
          <w:szCs w:val="20"/>
        </w:rPr>
        <w:t xml:space="preserve">Visualización de </w:t>
      </w:r>
      <w:r w:rsidRPr="00D32046">
        <w:rPr>
          <w:i w:val="0"/>
          <w:iCs w:val="0"/>
          <w:color w:val="auto"/>
          <w:sz w:val="20"/>
          <w:szCs w:val="20"/>
        </w:rPr>
        <w:t>Emergencias</w:t>
      </w:r>
      <w:bookmarkEnd w:id="831"/>
      <w:bookmarkEnd w:id="832"/>
      <w:bookmarkEnd w:id="833"/>
    </w:p>
    <w:p w14:paraId="0D9DE577" w14:textId="42C2BC97" w:rsidR="00E23303" w:rsidRDefault="00E23303" w:rsidP="00E23303">
      <w:pPr>
        <w:pStyle w:val="Ttulo2"/>
        <w:spacing w:after="0" w:line="259" w:lineRule="auto"/>
        <w:ind w:left="720" w:hanging="720"/>
      </w:pPr>
      <w:bookmarkStart w:id="834" w:name="_Toc58342088"/>
      <w:r w:rsidRPr="00662E83">
        <w:lastRenderedPageBreak/>
        <w:t xml:space="preserve">Sprint </w:t>
      </w:r>
      <w:r>
        <w:t xml:space="preserve">4. </w:t>
      </w:r>
      <w:r w:rsidRPr="00662E83">
        <w:t xml:space="preserve"> </w:t>
      </w:r>
      <w:r>
        <w:t xml:space="preserve">Inicio de sesión del usuario registrado – </w:t>
      </w:r>
      <w:r w:rsidR="00400C08">
        <w:t xml:space="preserve">módulo </w:t>
      </w:r>
      <w:r>
        <w:t>publicaciones, notificaciones</w:t>
      </w:r>
      <w:r w:rsidR="00400C08">
        <w:t>, grupos</w:t>
      </w:r>
      <w:bookmarkEnd w:id="834"/>
    </w:p>
    <w:p w14:paraId="2886ACCE" w14:textId="5227911F" w:rsidR="00400C08" w:rsidRPr="00B32F1E" w:rsidRDefault="00A1139D" w:rsidP="00400C08">
      <w:bookmarkStart w:id="835" w:name="_Hlk57450010"/>
      <w:r>
        <w:rPr>
          <w:rFonts w:eastAsiaTheme="majorEastAsia" w:cs="Arial"/>
          <w:lang w:eastAsia="pt-BR"/>
        </w:rPr>
        <w:br/>
      </w:r>
      <w:r w:rsidR="00F966C7">
        <w:rPr>
          <w:rFonts w:eastAsiaTheme="majorEastAsia" w:cs="Arial"/>
          <w:lang w:eastAsia="pt-BR"/>
        </w:rPr>
        <w:t>En base a</w:t>
      </w:r>
      <w:r w:rsidR="00D265F5">
        <w:rPr>
          <w:rFonts w:eastAsiaTheme="majorEastAsia" w:cs="Arial"/>
          <w:lang w:eastAsia="pt-BR"/>
        </w:rPr>
        <w:t xml:space="preserve"> lo planificado en el </w:t>
      </w:r>
      <w:r w:rsidR="00D265F5" w:rsidRPr="00365DD0">
        <w:rPr>
          <w:rFonts w:eastAsiaTheme="majorEastAsia" w:cs="Arial"/>
          <w:i/>
          <w:iCs/>
          <w:lang w:eastAsia="pt-BR"/>
        </w:rPr>
        <w:t>Sprint Backlog</w:t>
      </w:r>
      <w:r w:rsidR="00D265F5">
        <w:rPr>
          <w:rFonts w:eastAsiaTheme="majorEastAsia" w:cs="Arial"/>
          <w:lang w:eastAsia="pt-BR"/>
        </w:rPr>
        <w:t xml:space="preserve"> </w:t>
      </w:r>
      <w:r w:rsidR="00F966C7">
        <w:rPr>
          <w:rFonts w:eastAsiaTheme="majorEastAsia" w:cs="Arial"/>
          <w:lang w:eastAsia="pt-BR"/>
        </w:rPr>
        <w:t>detallado</w:t>
      </w:r>
      <w:r w:rsidR="00D265F5" w:rsidRPr="00365DD0">
        <w:rPr>
          <w:rFonts w:eastAsiaTheme="majorEastAsia" w:cs="Arial"/>
          <w:lang w:eastAsia="pt-BR"/>
        </w:rPr>
        <w:t xml:space="preserve"> en el </w:t>
      </w:r>
      <w:r w:rsidR="00D265F5">
        <w:rPr>
          <w:rFonts w:eastAsiaTheme="majorEastAsia" w:cs="Arial"/>
          <w:lang w:eastAsia="pt-BR"/>
        </w:rPr>
        <w:t>M</w:t>
      </w:r>
      <w:r w:rsidR="00D265F5" w:rsidRPr="00365DD0">
        <w:rPr>
          <w:rFonts w:eastAsiaTheme="majorEastAsia" w:cs="Arial"/>
          <w:lang w:eastAsia="pt-BR"/>
        </w:rPr>
        <w:t xml:space="preserve">anual </w:t>
      </w:r>
      <w:r w:rsidR="00D265F5">
        <w:rPr>
          <w:rFonts w:eastAsiaTheme="majorEastAsia" w:cs="Arial"/>
          <w:lang w:eastAsia="pt-BR"/>
        </w:rPr>
        <w:t>T</w:t>
      </w:r>
      <w:r w:rsidR="00D265F5" w:rsidRPr="00365DD0">
        <w:rPr>
          <w:rFonts w:eastAsiaTheme="majorEastAsia" w:cs="Arial"/>
          <w:lang w:eastAsia="pt-BR"/>
        </w:rPr>
        <w:t>écnico (pág</w:t>
      </w:r>
      <w:r w:rsidR="00D265F5">
        <w:rPr>
          <w:rFonts w:eastAsiaTheme="majorEastAsia" w:cs="Arial"/>
          <w:lang w:eastAsia="pt-BR"/>
        </w:rPr>
        <w:t>.</w:t>
      </w:r>
      <w:r w:rsidR="00D265F5" w:rsidRPr="00365DD0">
        <w:rPr>
          <w:rFonts w:eastAsiaTheme="majorEastAsia" w:cs="Arial"/>
          <w:lang w:eastAsia="pt-BR"/>
        </w:rPr>
        <w:t xml:space="preserve"> </w:t>
      </w:r>
      <w:r w:rsidR="00D265F5">
        <w:rPr>
          <w:rFonts w:eastAsiaTheme="majorEastAsia" w:cs="Arial"/>
          <w:lang w:eastAsia="pt-BR"/>
        </w:rPr>
        <w:t xml:space="preserve">28 </w:t>
      </w:r>
      <w:r w:rsidR="00D265F5" w:rsidRPr="00365DD0">
        <w:rPr>
          <w:rFonts w:eastAsiaTheme="majorEastAsia" w:cs="Arial"/>
          <w:lang w:eastAsia="pt-BR"/>
        </w:rPr>
        <w:t>-</w:t>
      </w:r>
      <w:r w:rsidR="00D265F5">
        <w:rPr>
          <w:rFonts w:eastAsiaTheme="majorEastAsia" w:cs="Arial"/>
          <w:lang w:eastAsia="pt-BR"/>
        </w:rPr>
        <w:t xml:space="preserve"> 36</w:t>
      </w:r>
      <w:r w:rsidR="00D265F5" w:rsidRPr="00365DD0">
        <w:rPr>
          <w:rFonts w:eastAsiaTheme="majorEastAsia" w:cs="Arial"/>
          <w:lang w:eastAsia="pt-BR"/>
        </w:rPr>
        <w:t xml:space="preserve">). </w:t>
      </w:r>
      <w:r w:rsidR="00D265F5">
        <w:rPr>
          <w:rFonts w:eastAsiaTheme="majorEastAsia" w:cs="Arial"/>
          <w:lang w:eastAsia="pt-BR"/>
        </w:rPr>
        <w:t xml:space="preserve">Este </w:t>
      </w:r>
      <w:r w:rsidR="00D265F5" w:rsidRPr="00365DD0">
        <w:rPr>
          <w:rFonts w:eastAsiaTheme="majorEastAsia" w:cs="Arial"/>
          <w:i/>
          <w:iCs/>
          <w:lang w:eastAsia="pt-BR"/>
        </w:rPr>
        <w:t>Sprint</w:t>
      </w:r>
      <w:r w:rsidR="00D265F5" w:rsidRPr="00365DD0">
        <w:rPr>
          <w:rFonts w:eastAsiaTheme="majorEastAsia" w:cs="Arial"/>
          <w:lang w:eastAsia="pt-BR"/>
        </w:rPr>
        <w:t xml:space="preserve"> </w:t>
      </w:r>
      <w:r w:rsidR="00D265F5">
        <w:t>incluye actividades para el usuario invitado el cual cuenta con los siguientes módulos, los cuales son:</w:t>
      </w:r>
    </w:p>
    <w:p w14:paraId="51A02F81" w14:textId="29542FEE" w:rsidR="00400C08" w:rsidRDefault="00400C08" w:rsidP="00400C08">
      <w:pPr>
        <w:pStyle w:val="Prrafodelista"/>
        <w:numPr>
          <w:ilvl w:val="0"/>
          <w:numId w:val="20"/>
        </w:numPr>
      </w:pPr>
      <w:r>
        <w:t>Inicio de sesión del usuario registrado</w:t>
      </w:r>
      <w:r w:rsidR="00226D57">
        <w:t>.</w:t>
      </w:r>
    </w:p>
    <w:p w14:paraId="094B4B72" w14:textId="3DD488C4" w:rsidR="00400C08" w:rsidRDefault="00400C08" w:rsidP="00400C08">
      <w:pPr>
        <w:pStyle w:val="Prrafodelista"/>
        <w:numPr>
          <w:ilvl w:val="0"/>
          <w:numId w:val="20"/>
        </w:numPr>
      </w:pPr>
      <w:r>
        <w:t>Creación y visualización de publicaciones</w:t>
      </w:r>
      <w:r w:rsidR="00226D57">
        <w:t>.</w:t>
      </w:r>
    </w:p>
    <w:bookmarkEnd w:id="835"/>
    <w:p w14:paraId="79D3FCCD" w14:textId="45956A13" w:rsidR="00400C08" w:rsidRPr="00400C08" w:rsidRDefault="00400C08" w:rsidP="00400C08">
      <w:pPr>
        <w:pStyle w:val="Prrafodelista"/>
        <w:numPr>
          <w:ilvl w:val="0"/>
          <w:numId w:val="20"/>
        </w:numPr>
      </w:pPr>
      <w:r w:rsidRPr="00400C08">
        <w:t>Recepción y envío de notificaciones</w:t>
      </w:r>
      <w:r w:rsidR="00226D57">
        <w:t>.</w:t>
      </w:r>
    </w:p>
    <w:p w14:paraId="289A1740" w14:textId="6E360BFE" w:rsidR="00400C08" w:rsidRDefault="00400C08" w:rsidP="00400C08">
      <w:pPr>
        <w:pStyle w:val="Prrafodelista"/>
        <w:numPr>
          <w:ilvl w:val="0"/>
          <w:numId w:val="20"/>
        </w:numPr>
      </w:pPr>
      <w:r>
        <w:t xml:space="preserve">Creación, </w:t>
      </w:r>
      <w:r w:rsidR="00F55A4C">
        <w:t>modificación, visualización</w:t>
      </w:r>
      <w:r>
        <w:t xml:space="preserve"> y eliminación de grupos</w:t>
      </w:r>
      <w:r w:rsidR="00226D57">
        <w:t>.</w:t>
      </w:r>
    </w:p>
    <w:p w14:paraId="4CEC84CE" w14:textId="2BE41CC3" w:rsidR="00400C08" w:rsidRDefault="00400C08" w:rsidP="00400C08">
      <w:pPr>
        <w:pStyle w:val="Ttulo3"/>
      </w:pPr>
      <w:bookmarkStart w:id="836" w:name="_Toc58342089"/>
      <w:r>
        <w:t>Inicio de sesión del usuario registrado</w:t>
      </w:r>
      <w:bookmarkEnd w:id="836"/>
    </w:p>
    <w:p w14:paraId="72598AEC" w14:textId="614C0CCC" w:rsidR="00226D57" w:rsidRDefault="00226D57" w:rsidP="00226D57">
      <w:r w:rsidRPr="00AE42BD">
        <w:t xml:space="preserve">Para el desarrollo del presente proyecto, se determina que los usuarios </w:t>
      </w:r>
      <w:r>
        <w:t xml:space="preserve">(secretarias, docente y presidente de la AEESFOT) que pueden ingresar al </w:t>
      </w:r>
      <w:del w:id="837" w:author="Daniel Casagallo" w:date="2020-12-21T18:43:00Z">
        <w:r w:rsidDel="0096106E">
          <w:delText>Sistema</w:delText>
        </w:r>
      </w:del>
      <w:ins w:id="838" w:author="Daniel Casagallo" w:date="2020-12-21T18:43:00Z">
        <w:r w:rsidR="0096106E">
          <w:t>Sistema</w:t>
        </w:r>
      </w:ins>
      <w:r>
        <w:t xml:space="preserve">  </w:t>
      </w:r>
      <w:del w:id="839" w:author="Daniel Casagallo" w:date="2020-12-21T18:44:00Z">
        <w:r w:rsidDel="0096106E">
          <w:delText>Web</w:delText>
        </w:r>
      </w:del>
      <w:ins w:id="840" w:author="Daniel Casagallo" w:date="2020-12-21T18:44:00Z">
        <w:r w:rsidR="0096106E">
          <w:t>Web</w:t>
        </w:r>
      </w:ins>
      <w:r>
        <w:t xml:space="preserve">, también pueden iniciar sesión en la </w:t>
      </w:r>
      <w:del w:id="841" w:author="Daniel Casagallo" w:date="2020-12-21T18:44:00Z">
        <w:r w:rsidDel="0096106E">
          <w:delText>aplicación</w:delText>
        </w:r>
      </w:del>
      <w:ins w:id="842" w:author="Daniel Casagallo" w:date="2020-12-21T18:44:00Z">
        <w:r w:rsidR="0096106E">
          <w:t>Aplicación</w:t>
        </w:r>
      </w:ins>
      <w:r>
        <w:t xml:space="preserve"> </w:t>
      </w:r>
      <w:del w:id="843" w:author="Daniel Casagallo" w:date="2020-12-21T18:45:00Z">
        <w:r w:rsidDel="0096106E">
          <w:delText>móvil</w:delText>
        </w:r>
      </w:del>
      <w:ins w:id="844" w:author="Daniel Casagallo" w:date="2020-12-21T18:45:00Z">
        <w:r w:rsidR="0096106E">
          <w:t>Móvil</w:t>
        </w:r>
      </w:ins>
      <w:r>
        <w:t xml:space="preserve"> a través del </w:t>
      </w:r>
      <w:r w:rsidRPr="00AE42BD">
        <w:t>correo electrónico y la contraseña especificada al momento de</w:t>
      </w:r>
      <w:r w:rsidRPr="00272DF0">
        <w:t xml:space="preserve"> registrarse, </w:t>
      </w:r>
      <w:r w:rsidRPr="00C07F0E">
        <w:t xml:space="preserve">estas credenciales deben ser colocadas en los campos </w:t>
      </w:r>
      <w:r>
        <w:t xml:space="preserve">respectivos </w:t>
      </w:r>
      <w:r w:rsidRPr="00C07F0E">
        <w:t xml:space="preserve">como </w:t>
      </w:r>
      <w:r w:rsidR="00D76520">
        <w:t>ilustra</w:t>
      </w:r>
      <w:ins w:id="845" w:author="Daniel Casagallo" w:date="2020-12-21T19:09:00Z">
        <w:r w:rsidR="00410875">
          <w:t xml:space="preserve"> la</w:t>
        </w:r>
      </w:ins>
      <w:r w:rsidRPr="006369C5">
        <w:rPr>
          <w:highlight w:val="yellow"/>
        </w:rPr>
        <w:fldChar w:fldCharType="begin"/>
      </w:r>
      <w:r w:rsidRPr="006369C5">
        <w:rPr>
          <w:highlight w:val="yellow"/>
        </w:rPr>
        <w:instrText xml:space="preserve"> REF _Ref57450752 \h  \* MERGEFORMAT </w:instrText>
      </w:r>
      <w:r w:rsidRPr="006369C5">
        <w:rPr>
          <w:highlight w:val="yellow"/>
        </w:rPr>
      </w:r>
      <w:r w:rsidRPr="006369C5">
        <w:rPr>
          <w:highlight w:val="yellow"/>
        </w:rPr>
        <w:fldChar w:fldCharType="separate"/>
      </w:r>
      <w:r w:rsidR="00D76520">
        <w:rPr>
          <w:b/>
          <w:bCs/>
        </w:rPr>
        <w:t xml:space="preserve"> </w:t>
      </w:r>
      <w:r w:rsidR="00D76520" w:rsidRPr="00D76520">
        <w:rPr>
          <w:b/>
          <w:bCs/>
        </w:rPr>
        <w:t>Fig</w:t>
      </w:r>
      <w:r w:rsidR="00D76520" w:rsidRPr="00D76520">
        <w:rPr>
          <w:b/>
          <w:bCs/>
          <w:noProof/>
        </w:rPr>
        <w:t>.</w:t>
      </w:r>
      <w:r w:rsidR="00D76520">
        <w:rPr>
          <w:b/>
          <w:bCs/>
          <w:iCs/>
          <w:noProof/>
        </w:rPr>
        <w:t xml:space="preserve"> </w:t>
      </w:r>
      <w:r w:rsidR="00D76520">
        <w:rPr>
          <w:b/>
          <w:bCs/>
          <w:iCs/>
          <w:noProof/>
          <w:sz w:val="20"/>
          <w:szCs w:val="20"/>
        </w:rPr>
        <w:t>30</w:t>
      </w:r>
      <w:r w:rsidRPr="006369C5">
        <w:rPr>
          <w:highlight w:val="yellow"/>
        </w:rPr>
        <w:fldChar w:fldCharType="end"/>
      </w:r>
      <w:r w:rsidRPr="006369C5">
        <w:t>.</w:t>
      </w:r>
      <w:r>
        <w:t xml:space="preserve"> </w:t>
      </w:r>
      <w:r w:rsidR="00F966C7" w:rsidRPr="00F966C7">
        <w:t xml:space="preserve">Por otra parte, dentro del Manual del Usuario se detallan las instrucciones y diseños que intervienen durante </w:t>
      </w:r>
      <w:r>
        <w:t>el ingreso y el restablecimiento de la contraseña</w:t>
      </w:r>
      <w:r w:rsidR="00F966C7">
        <w:t>.</w:t>
      </w:r>
    </w:p>
    <w:p w14:paraId="7D485839" w14:textId="77777777" w:rsidR="00226D57" w:rsidRDefault="00226D57" w:rsidP="00400C08"/>
    <w:p w14:paraId="0A91A464" w14:textId="77777777" w:rsidR="00226D57" w:rsidRDefault="00226D57" w:rsidP="00400C08"/>
    <w:p w14:paraId="6CB3344C" w14:textId="77777777" w:rsidR="00226D57" w:rsidRDefault="00226D57" w:rsidP="00400C08"/>
    <w:p w14:paraId="250520FE" w14:textId="7D09967F" w:rsidR="00400C08" w:rsidRPr="00F76930" w:rsidRDefault="00400C08" w:rsidP="00E058D1">
      <w:pPr>
        <w:keepNext/>
        <w:jc w:val="center"/>
        <w:rPr>
          <w:i/>
          <w:iCs/>
          <w:sz w:val="20"/>
          <w:szCs w:val="20"/>
        </w:rPr>
      </w:pPr>
      <w:bookmarkStart w:id="846" w:name="_Toc58342136"/>
      <w:r>
        <w:rPr>
          <w:noProof/>
          <w:lang w:val="es-ES" w:eastAsia="es-ES"/>
        </w:rPr>
        <w:lastRenderedPageBreak/>
        <w:drawing>
          <wp:inline distT="0" distB="0" distL="0" distR="0" wp14:anchorId="408E5EC6" wp14:editId="78807DE0">
            <wp:extent cx="1373826" cy="2442949"/>
            <wp:effectExtent l="57150" t="57150" r="112395" b="1098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88764" cy="246951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847" w:name="_Ref57450752"/>
      <w:r w:rsidR="00E058D1">
        <w:rPr>
          <w:b/>
          <w:bCs/>
          <w:i/>
          <w:iCs/>
          <w:sz w:val="20"/>
          <w:szCs w:val="20"/>
        </w:rPr>
        <w:br/>
      </w:r>
      <w:r w:rsidRPr="00E058D1">
        <w:rPr>
          <w:b/>
          <w:bCs/>
          <w:iCs/>
          <w:sz w:val="20"/>
          <w:szCs w:val="20"/>
        </w:rPr>
        <w:t xml:space="preserve">Fig.  </w:t>
      </w:r>
      <w:r w:rsidRPr="00E058D1">
        <w:rPr>
          <w:b/>
          <w:bCs/>
          <w:iCs/>
          <w:sz w:val="20"/>
          <w:szCs w:val="20"/>
        </w:rPr>
        <w:fldChar w:fldCharType="begin"/>
      </w:r>
      <w:r w:rsidRPr="00E058D1">
        <w:rPr>
          <w:b/>
          <w:bCs/>
          <w:iCs/>
          <w:sz w:val="20"/>
          <w:szCs w:val="20"/>
        </w:rPr>
        <w:instrText xml:space="preserve"> SEQ Fig._ \* ARABIC </w:instrText>
      </w:r>
      <w:r w:rsidRPr="00E058D1">
        <w:rPr>
          <w:b/>
          <w:bCs/>
          <w:iCs/>
          <w:sz w:val="20"/>
          <w:szCs w:val="20"/>
        </w:rPr>
        <w:fldChar w:fldCharType="separate"/>
      </w:r>
      <w:r w:rsidR="00D76520">
        <w:rPr>
          <w:b/>
          <w:bCs/>
          <w:iCs/>
          <w:noProof/>
          <w:sz w:val="20"/>
          <w:szCs w:val="20"/>
        </w:rPr>
        <w:t>30</w:t>
      </w:r>
      <w:r w:rsidRPr="00E058D1">
        <w:rPr>
          <w:b/>
          <w:bCs/>
          <w:iCs/>
          <w:sz w:val="20"/>
          <w:szCs w:val="20"/>
        </w:rPr>
        <w:fldChar w:fldCharType="end"/>
      </w:r>
      <w:bookmarkEnd w:id="847"/>
      <w:r w:rsidRPr="00E058D1">
        <w:rPr>
          <w:b/>
          <w:bCs/>
          <w:iCs/>
          <w:sz w:val="20"/>
          <w:szCs w:val="20"/>
        </w:rPr>
        <w:t>:</w:t>
      </w:r>
      <w:r w:rsidRPr="00E058D1">
        <w:rPr>
          <w:iCs/>
          <w:sz w:val="20"/>
          <w:szCs w:val="20"/>
        </w:rPr>
        <w:t xml:space="preserve"> Inicio de sesión </w:t>
      </w:r>
      <w:r w:rsidR="00A07431" w:rsidRPr="00E058D1">
        <w:rPr>
          <w:iCs/>
          <w:sz w:val="20"/>
          <w:szCs w:val="20"/>
        </w:rPr>
        <w:t>usuario registrado</w:t>
      </w:r>
      <w:r w:rsidRPr="00E058D1">
        <w:rPr>
          <w:iCs/>
          <w:sz w:val="20"/>
          <w:szCs w:val="20"/>
        </w:rPr>
        <w:t xml:space="preserve"> </w:t>
      </w:r>
      <w:r w:rsidR="00226D57">
        <w:rPr>
          <w:iCs/>
          <w:sz w:val="20"/>
          <w:szCs w:val="20"/>
        </w:rPr>
        <w:t xml:space="preserve">en la </w:t>
      </w:r>
      <w:del w:id="848" w:author="Daniel Casagallo" w:date="2020-12-21T18:44:00Z">
        <w:r w:rsidR="005C2136" w:rsidRPr="00E058D1" w:rsidDel="0096106E">
          <w:rPr>
            <w:iCs/>
            <w:sz w:val="20"/>
            <w:szCs w:val="20"/>
          </w:rPr>
          <w:delText>Aplicación</w:delText>
        </w:r>
      </w:del>
      <w:ins w:id="849" w:author="Daniel Casagallo" w:date="2020-12-21T18:44:00Z">
        <w:r w:rsidR="0096106E">
          <w:rPr>
            <w:iCs/>
            <w:sz w:val="20"/>
            <w:szCs w:val="20"/>
          </w:rPr>
          <w:t>Aplicación</w:t>
        </w:r>
      </w:ins>
      <w:r w:rsidRPr="00E058D1">
        <w:rPr>
          <w:iCs/>
          <w:sz w:val="20"/>
          <w:szCs w:val="20"/>
        </w:rPr>
        <w:t xml:space="preserve"> </w:t>
      </w:r>
      <w:del w:id="850" w:author="Daniel Casagallo" w:date="2020-12-21T18:45:00Z">
        <w:r w:rsidR="005C2136" w:rsidRPr="00E058D1" w:rsidDel="0096106E">
          <w:rPr>
            <w:iCs/>
            <w:sz w:val="20"/>
            <w:szCs w:val="20"/>
          </w:rPr>
          <w:delText>Móvil</w:delText>
        </w:r>
      </w:del>
      <w:bookmarkEnd w:id="846"/>
      <w:ins w:id="851" w:author="Daniel Casagallo" w:date="2020-12-21T18:45:00Z">
        <w:r w:rsidR="0096106E">
          <w:rPr>
            <w:iCs/>
            <w:sz w:val="20"/>
            <w:szCs w:val="20"/>
          </w:rPr>
          <w:t>Móvil</w:t>
        </w:r>
      </w:ins>
    </w:p>
    <w:p w14:paraId="0D37844C" w14:textId="240C5287" w:rsidR="00F55A4C" w:rsidRDefault="00F55A4C" w:rsidP="00F55A4C">
      <w:pPr>
        <w:pStyle w:val="Ttulo3"/>
      </w:pPr>
      <w:bookmarkStart w:id="852" w:name="_Toc58342090"/>
      <w:r>
        <w:t>Creación y visualización de publicaciones</w:t>
      </w:r>
      <w:bookmarkEnd w:id="852"/>
    </w:p>
    <w:p w14:paraId="1C82EE57" w14:textId="6D4FFA12" w:rsidR="002664B4" w:rsidRDefault="00410875" w:rsidP="002664B4">
      <w:ins w:id="853" w:author="Daniel Casagallo" w:date="2020-12-21T19:09:00Z">
        <w:r>
          <w:rPr>
            <w:rFonts w:cs="Arial"/>
            <w:color w:val="000000" w:themeColor="text1"/>
            <w:lang w:eastAsia="pt-BR"/>
          </w:rPr>
          <w:t>La</w:t>
        </w:r>
        <w:r w:rsidRPr="006369C5">
          <w:t xml:space="preserve"> </w:t>
        </w:r>
      </w:ins>
      <w:r w:rsidR="00483F9E" w:rsidRPr="006369C5">
        <w:fldChar w:fldCharType="begin"/>
      </w:r>
      <w:r w:rsidR="00483F9E" w:rsidRPr="006369C5">
        <w:instrText xml:space="preserve"> REF _Ref57450864 \h  \* MERGEFORMAT </w:instrText>
      </w:r>
      <w:r w:rsidR="00483F9E" w:rsidRPr="006369C5">
        <w:fldChar w:fldCharType="separate"/>
      </w:r>
      <w:r w:rsidR="00D76520" w:rsidRPr="00D76520">
        <w:rPr>
          <w:b/>
          <w:bCs/>
        </w:rPr>
        <w:t>Fig</w:t>
      </w:r>
      <w:r w:rsidR="00D76520" w:rsidRPr="00D76520">
        <w:rPr>
          <w:b/>
          <w:bCs/>
          <w:noProof/>
        </w:rPr>
        <w:t>.</w:t>
      </w:r>
      <w:r w:rsidR="00D76520">
        <w:rPr>
          <w:b/>
          <w:bCs/>
          <w:iCs/>
          <w:noProof/>
        </w:rPr>
        <w:t xml:space="preserve"> </w:t>
      </w:r>
      <w:r w:rsidR="00D76520">
        <w:rPr>
          <w:b/>
          <w:bCs/>
          <w:iCs/>
          <w:noProof/>
          <w:sz w:val="20"/>
          <w:szCs w:val="20"/>
        </w:rPr>
        <w:t>31</w:t>
      </w:r>
      <w:r w:rsidR="00483F9E" w:rsidRPr="006369C5">
        <w:fldChar w:fldCharType="end"/>
      </w:r>
      <w:r w:rsidR="00F55A4C" w:rsidRPr="006369C5">
        <w:t xml:space="preserve"> </w:t>
      </w:r>
      <w:r w:rsidR="00226D57">
        <w:t xml:space="preserve">ilustra el formulario que el usuario con perfil registrado debe llenar para la creación de una nueva publicación, </w:t>
      </w:r>
      <w:proofErr w:type="gramStart"/>
      <w:r w:rsidR="00226D57">
        <w:t>conjuntamente con</w:t>
      </w:r>
      <w:proofErr w:type="gramEnd"/>
      <w:r w:rsidR="00226D57">
        <w:t xml:space="preserve"> las validaciones para cada campo, evitando de esta manera inconsistencias al momento de realizar una publicación. </w:t>
      </w:r>
      <w:r w:rsidR="002664B4">
        <w:t xml:space="preserve">Adicional a ello, estas publicaciones no necesitan ser previamente aprobadas, </w:t>
      </w:r>
      <w:r w:rsidR="00F966C7">
        <w:t>p</w:t>
      </w:r>
      <w:r w:rsidR="00F966C7" w:rsidRPr="00F966C7">
        <w:t xml:space="preserve">or otra parte, dentro del Manual del Usuario se detallan las instrucciones y diseños que intervienen durante la </w:t>
      </w:r>
      <w:r w:rsidR="00F966C7">
        <w:t xml:space="preserve">creación y </w:t>
      </w:r>
      <w:r w:rsidR="00226D57">
        <w:t>visualización de publicaciones.</w:t>
      </w:r>
    </w:p>
    <w:p w14:paraId="10F50497" w14:textId="6D3A3390" w:rsidR="002664B4" w:rsidRDefault="00483F9E" w:rsidP="002664B4">
      <w:pPr>
        <w:jc w:val="center"/>
        <w:rPr>
          <w:iCs/>
          <w:sz w:val="20"/>
          <w:szCs w:val="20"/>
        </w:rPr>
      </w:pPr>
      <w:bookmarkStart w:id="854" w:name="_Toc58342137"/>
      <w:r>
        <w:rPr>
          <w:noProof/>
          <w:lang w:val="es-ES" w:eastAsia="es-ES"/>
        </w:rPr>
        <w:drawing>
          <wp:inline distT="0" distB="0" distL="0" distR="0" wp14:anchorId="2596D0E9" wp14:editId="212FE455">
            <wp:extent cx="1412543" cy="2511799"/>
            <wp:effectExtent l="57150" t="57150" r="111760" b="1174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27883" cy="253907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855" w:name="_Ref57450864"/>
      <w:r w:rsidR="00E058D1">
        <w:rPr>
          <w:b/>
          <w:bCs/>
          <w:i/>
          <w:iCs/>
          <w:sz w:val="20"/>
          <w:szCs w:val="20"/>
        </w:rPr>
        <w:br/>
      </w:r>
      <w:r w:rsidRPr="00E058D1">
        <w:rPr>
          <w:b/>
          <w:bCs/>
          <w:iCs/>
          <w:sz w:val="20"/>
          <w:szCs w:val="20"/>
        </w:rPr>
        <w:t xml:space="preserve">Fig.  </w:t>
      </w:r>
      <w:r w:rsidRPr="00E058D1">
        <w:rPr>
          <w:b/>
          <w:bCs/>
          <w:iCs/>
          <w:sz w:val="20"/>
          <w:szCs w:val="20"/>
        </w:rPr>
        <w:fldChar w:fldCharType="begin"/>
      </w:r>
      <w:r w:rsidRPr="00E058D1">
        <w:rPr>
          <w:b/>
          <w:bCs/>
          <w:iCs/>
          <w:sz w:val="20"/>
          <w:szCs w:val="20"/>
        </w:rPr>
        <w:instrText xml:space="preserve"> SEQ Fig._ \* ARABIC </w:instrText>
      </w:r>
      <w:r w:rsidRPr="00E058D1">
        <w:rPr>
          <w:b/>
          <w:bCs/>
          <w:iCs/>
          <w:sz w:val="20"/>
          <w:szCs w:val="20"/>
        </w:rPr>
        <w:fldChar w:fldCharType="separate"/>
      </w:r>
      <w:r w:rsidR="00D76520">
        <w:rPr>
          <w:b/>
          <w:bCs/>
          <w:iCs/>
          <w:noProof/>
          <w:sz w:val="20"/>
          <w:szCs w:val="20"/>
        </w:rPr>
        <w:t>31</w:t>
      </w:r>
      <w:r w:rsidRPr="00E058D1">
        <w:rPr>
          <w:b/>
          <w:bCs/>
          <w:iCs/>
          <w:sz w:val="20"/>
          <w:szCs w:val="20"/>
        </w:rPr>
        <w:fldChar w:fldCharType="end"/>
      </w:r>
      <w:bookmarkEnd w:id="855"/>
      <w:r w:rsidRPr="00E058D1">
        <w:rPr>
          <w:iCs/>
          <w:sz w:val="20"/>
          <w:szCs w:val="20"/>
        </w:rPr>
        <w:t>: Creación de una publicación</w:t>
      </w:r>
      <w:bookmarkEnd w:id="854"/>
    </w:p>
    <w:p w14:paraId="7E678F62" w14:textId="77777777" w:rsidR="002664B4" w:rsidRPr="00483F9E" w:rsidRDefault="002664B4" w:rsidP="002664B4">
      <w:pPr>
        <w:rPr>
          <w:i/>
          <w:iCs/>
          <w:sz w:val="20"/>
          <w:szCs w:val="20"/>
        </w:rPr>
      </w:pPr>
    </w:p>
    <w:p w14:paraId="7D376612" w14:textId="77777777" w:rsidR="00F55A4C" w:rsidRDefault="00F55A4C" w:rsidP="00F55A4C">
      <w:pPr>
        <w:pStyle w:val="Ttulo3"/>
      </w:pPr>
      <w:bookmarkStart w:id="856" w:name="_Toc58342091"/>
      <w:r w:rsidRPr="004577EC">
        <w:lastRenderedPageBreak/>
        <w:t>Recepción y envío de notificaciones</w:t>
      </w:r>
      <w:bookmarkEnd w:id="856"/>
    </w:p>
    <w:p w14:paraId="5153C191" w14:textId="27FFB1B5" w:rsidR="00F55A4C" w:rsidRDefault="00410875" w:rsidP="00F55A4C">
      <w:ins w:id="857" w:author="Daniel Casagallo" w:date="2020-12-21T19:09:00Z">
        <w:r>
          <w:rPr>
            <w:rFonts w:cs="Arial"/>
            <w:color w:val="000000" w:themeColor="text1"/>
            <w:lang w:eastAsia="pt-BR"/>
          </w:rPr>
          <w:t>La</w:t>
        </w:r>
        <w:r w:rsidRPr="006369C5">
          <w:t xml:space="preserve"> </w:t>
        </w:r>
      </w:ins>
      <w:r w:rsidR="007D16C4" w:rsidRPr="006369C5">
        <w:fldChar w:fldCharType="begin"/>
      </w:r>
      <w:r w:rsidR="007D16C4" w:rsidRPr="006369C5">
        <w:instrText xml:space="preserve"> REF _Ref57452074 \h  \* MERGEFORMAT </w:instrText>
      </w:r>
      <w:r w:rsidR="007D16C4" w:rsidRPr="006369C5">
        <w:fldChar w:fldCharType="separate"/>
      </w:r>
      <w:r w:rsidR="00D76520" w:rsidRPr="00D76520">
        <w:rPr>
          <w:b/>
          <w:bCs/>
        </w:rPr>
        <w:t>Fig</w:t>
      </w:r>
      <w:r w:rsidR="00D76520" w:rsidRPr="00D76520">
        <w:rPr>
          <w:b/>
          <w:bCs/>
          <w:noProof/>
        </w:rPr>
        <w:t>.</w:t>
      </w:r>
      <w:r w:rsidR="00D76520" w:rsidRPr="00D76520">
        <w:rPr>
          <w:b/>
          <w:bCs/>
          <w:iCs/>
          <w:noProof/>
        </w:rPr>
        <w:t xml:space="preserve">  </w:t>
      </w:r>
      <w:r w:rsidR="00D76520">
        <w:rPr>
          <w:b/>
          <w:bCs/>
          <w:iCs/>
          <w:noProof/>
          <w:sz w:val="20"/>
          <w:szCs w:val="20"/>
        </w:rPr>
        <w:t>32</w:t>
      </w:r>
      <w:r w:rsidR="007D16C4" w:rsidRPr="006369C5">
        <w:fldChar w:fldCharType="end"/>
      </w:r>
      <w:r w:rsidR="007D16C4" w:rsidRPr="006369C5">
        <w:t xml:space="preserve"> </w:t>
      </w:r>
      <w:r w:rsidR="002B4416" w:rsidRPr="006369C5">
        <w:t>ilustra</w:t>
      </w:r>
      <w:r w:rsidR="002B4416">
        <w:t xml:space="preserve"> </w:t>
      </w:r>
      <w:r w:rsidR="002664B4">
        <w:t>una pantalla de notificaciones</w:t>
      </w:r>
      <w:r w:rsidR="00F55A4C">
        <w:t xml:space="preserve">, en ella se puede visualizar las alertas que han sido generadas al momento de que el usuario registrado realiza una </w:t>
      </w:r>
      <w:r w:rsidR="002664B4">
        <w:t xml:space="preserve">nueva </w:t>
      </w:r>
      <w:r w:rsidR="00F55A4C">
        <w:t xml:space="preserve">publicación </w:t>
      </w:r>
      <w:r w:rsidR="002664B4">
        <w:t xml:space="preserve">en el </w:t>
      </w:r>
      <w:del w:id="858" w:author="Daniel Casagallo" w:date="2020-12-21T18:43:00Z">
        <w:r w:rsidR="002664B4" w:rsidDel="0096106E">
          <w:delText>Sistema</w:delText>
        </w:r>
      </w:del>
      <w:ins w:id="859" w:author="Daniel Casagallo" w:date="2020-12-21T18:43:00Z">
        <w:r w:rsidR="0096106E">
          <w:t>Sistema</w:t>
        </w:r>
      </w:ins>
      <w:r w:rsidR="002664B4">
        <w:t xml:space="preserve"> </w:t>
      </w:r>
      <w:del w:id="860" w:author="Daniel Casagallo" w:date="2020-12-21T18:44:00Z">
        <w:r w:rsidR="002664B4" w:rsidDel="0096106E">
          <w:delText>Web</w:delText>
        </w:r>
      </w:del>
      <w:ins w:id="861" w:author="Daniel Casagallo" w:date="2020-12-21T18:44:00Z">
        <w:r w:rsidR="0096106E">
          <w:t>Web</w:t>
        </w:r>
      </w:ins>
      <w:r w:rsidR="002664B4">
        <w:t xml:space="preserve"> </w:t>
      </w:r>
      <w:r w:rsidR="00F55A4C">
        <w:t>o si se ha realizado en el grupo donde se encuentra registrado.</w:t>
      </w:r>
    </w:p>
    <w:p w14:paraId="210C53A0" w14:textId="09FE50FD" w:rsidR="00F55A4C" w:rsidRDefault="007D16C4" w:rsidP="00E058D1">
      <w:pPr>
        <w:keepNext/>
        <w:jc w:val="center"/>
        <w:rPr>
          <w:i/>
          <w:iCs/>
          <w:sz w:val="20"/>
          <w:szCs w:val="20"/>
        </w:rPr>
      </w:pPr>
      <w:bookmarkStart w:id="862" w:name="_Toc58342138"/>
      <w:r>
        <w:rPr>
          <w:noProof/>
          <w:lang w:val="es-ES" w:eastAsia="es-ES"/>
        </w:rPr>
        <w:drawing>
          <wp:inline distT="0" distB="0" distL="0" distR="0" wp14:anchorId="19D060EF" wp14:editId="05DB9E36">
            <wp:extent cx="2091436" cy="3719015"/>
            <wp:effectExtent l="57150" t="57150" r="118745" b="1104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15261" cy="376138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863" w:name="_Ref57452074"/>
      <w:r w:rsidR="002664B4">
        <w:rPr>
          <w:b/>
          <w:bCs/>
          <w:iCs/>
          <w:sz w:val="20"/>
          <w:szCs w:val="20"/>
        </w:rPr>
        <w:br/>
      </w:r>
      <w:r w:rsidRPr="00E058D1">
        <w:rPr>
          <w:b/>
          <w:bCs/>
          <w:iCs/>
          <w:sz w:val="20"/>
          <w:szCs w:val="20"/>
        </w:rPr>
        <w:t xml:space="preserve">Fig.  </w:t>
      </w:r>
      <w:r w:rsidRPr="00E058D1">
        <w:rPr>
          <w:b/>
          <w:bCs/>
          <w:iCs/>
          <w:sz w:val="20"/>
          <w:szCs w:val="20"/>
        </w:rPr>
        <w:fldChar w:fldCharType="begin"/>
      </w:r>
      <w:r w:rsidRPr="00E058D1">
        <w:rPr>
          <w:b/>
          <w:bCs/>
          <w:iCs/>
          <w:sz w:val="20"/>
          <w:szCs w:val="20"/>
        </w:rPr>
        <w:instrText xml:space="preserve"> SEQ Fig._ \* ARABIC </w:instrText>
      </w:r>
      <w:r w:rsidRPr="00E058D1">
        <w:rPr>
          <w:b/>
          <w:bCs/>
          <w:iCs/>
          <w:sz w:val="20"/>
          <w:szCs w:val="20"/>
        </w:rPr>
        <w:fldChar w:fldCharType="separate"/>
      </w:r>
      <w:r w:rsidR="00D76520">
        <w:rPr>
          <w:b/>
          <w:bCs/>
          <w:iCs/>
          <w:noProof/>
          <w:sz w:val="20"/>
          <w:szCs w:val="20"/>
        </w:rPr>
        <w:t>32</w:t>
      </w:r>
      <w:r w:rsidRPr="00E058D1">
        <w:rPr>
          <w:b/>
          <w:bCs/>
          <w:iCs/>
          <w:sz w:val="20"/>
          <w:szCs w:val="20"/>
        </w:rPr>
        <w:fldChar w:fldCharType="end"/>
      </w:r>
      <w:bookmarkEnd w:id="863"/>
      <w:r w:rsidRPr="00E058D1">
        <w:rPr>
          <w:b/>
          <w:bCs/>
          <w:iCs/>
          <w:sz w:val="20"/>
          <w:szCs w:val="20"/>
        </w:rPr>
        <w:t>:</w:t>
      </w:r>
      <w:r w:rsidRPr="00E058D1">
        <w:rPr>
          <w:iCs/>
          <w:sz w:val="20"/>
          <w:szCs w:val="20"/>
        </w:rPr>
        <w:t xml:space="preserve"> Notificaciones </w:t>
      </w:r>
      <w:r w:rsidR="002664B4">
        <w:rPr>
          <w:iCs/>
          <w:sz w:val="20"/>
          <w:szCs w:val="20"/>
        </w:rPr>
        <w:t>de publicaciones</w:t>
      </w:r>
      <w:bookmarkEnd w:id="862"/>
    </w:p>
    <w:p w14:paraId="27D9FA76" w14:textId="4EAD7C26" w:rsidR="00F55A4C" w:rsidRDefault="00F55A4C" w:rsidP="00F55A4C">
      <w:pPr>
        <w:pStyle w:val="Ttulo3"/>
      </w:pPr>
      <w:bookmarkStart w:id="864" w:name="_Toc58342092"/>
      <w:r>
        <w:t>Creación</w:t>
      </w:r>
      <w:r w:rsidRPr="004D6323">
        <w:t xml:space="preserve">, modificación, visualización y eliminación de </w:t>
      </w:r>
      <w:r>
        <w:t>grupos</w:t>
      </w:r>
      <w:bookmarkEnd w:id="864"/>
      <w:r>
        <w:t xml:space="preserve"> </w:t>
      </w:r>
    </w:p>
    <w:p w14:paraId="2333B824" w14:textId="5D8EFAF0" w:rsidR="002664B4" w:rsidRDefault="00410875" w:rsidP="00B57EEA">
      <w:ins w:id="865" w:author="Daniel Casagallo" w:date="2020-12-21T19:10:00Z">
        <w:r>
          <w:rPr>
            <w:rFonts w:cs="Arial"/>
            <w:color w:val="000000" w:themeColor="text1"/>
            <w:lang w:eastAsia="pt-BR"/>
          </w:rPr>
          <w:t>La</w:t>
        </w:r>
        <w:r w:rsidRPr="006369C5">
          <w:t xml:space="preserve"> </w:t>
        </w:r>
      </w:ins>
      <w:r w:rsidR="002B4416" w:rsidRPr="006369C5">
        <w:fldChar w:fldCharType="begin"/>
      </w:r>
      <w:r w:rsidR="002B4416" w:rsidRPr="006369C5">
        <w:instrText xml:space="preserve"> REF _Ref57534509 \h  \* MERGEFORMAT </w:instrText>
      </w:r>
      <w:r w:rsidR="002B4416" w:rsidRPr="006369C5">
        <w:fldChar w:fldCharType="separate"/>
      </w:r>
      <w:r w:rsidR="00D76520" w:rsidRPr="00D76520">
        <w:rPr>
          <w:b/>
          <w:bCs/>
        </w:rPr>
        <w:t>Fig</w:t>
      </w:r>
      <w:r w:rsidR="00D76520" w:rsidRPr="00D76520">
        <w:rPr>
          <w:b/>
          <w:bCs/>
          <w:noProof/>
        </w:rPr>
        <w:t>.</w:t>
      </w:r>
      <w:r w:rsidR="00D76520">
        <w:rPr>
          <w:b/>
          <w:bCs/>
          <w:iCs/>
          <w:noProof/>
        </w:rPr>
        <w:t xml:space="preserve"> </w:t>
      </w:r>
      <w:r w:rsidR="00D76520">
        <w:rPr>
          <w:b/>
          <w:bCs/>
          <w:iCs/>
          <w:noProof/>
          <w:sz w:val="20"/>
          <w:szCs w:val="20"/>
        </w:rPr>
        <w:t>33</w:t>
      </w:r>
      <w:r w:rsidR="002B4416" w:rsidRPr="006369C5">
        <w:fldChar w:fldCharType="end"/>
      </w:r>
      <w:r w:rsidR="002B4416" w:rsidRPr="006369C5">
        <w:t xml:space="preserve"> </w:t>
      </w:r>
      <w:r w:rsidR="007D7A55">
        <w:t>muestra</w:t>
      </w:r>
      <w:r w:rsidR="002664B4" w:rsidRPr="005370E6">
        <w:t xml:space="preserve"> </w:t>
      </w:r>
      <w:r w:rsidR="007D7A55">
        <w:t>un</w:t>
      </w:r>
      <w:r w:rsidR="002664B4" w:rsidRPr="005370E6">
        <w:t xml:space="preserve"> formulario </w:t>
      </w:r>
      <w:r w:rsidR="007D7A55">
        <w:t>donde</w:t>
      </w:r>
      <w:r w:rsidR="002664B4">
        <w:t xml:space="preserve"> el usuario registrado debe llenar </w:t>
      </w:r>
      <w:r w:rsidR="002664B4" w:rsidRPr="00284E18">
        <w:t>para la creación de un</w:t>
      </w:r>
      <w:r w:rsidR="002664B4">
        <w:t xml:space="preserve"> nuevo grupo,</w:t>
      </w:r>
      <w:r w:rsidR="002664B4" w:rsidRPr="00801DCB">
        <w:t xml:space="preserve"> </w:t>
      </w:r>
      <w:proofErr w:type="gramStart"/>
      <w:r w:rsidR="002664B4">
        <w:t>conjuntamente con</w:t>
      </w:r>
      <w:proofErr w:type="gramEnd"/>
      <w:r w:rsidR="002664B4">
        <w:t xml:space="preserve"> las validaciones para cada campo, evitando de esta manera inconsistencias al momento de realizar la creación del grupo. Además, en la creación del grupo se genera un código el cual les permite a los usuarios unirse al grupo. </w:t>
      </w:r>
      <w:r w:rsidR="007D7A55" w:rsidRPr="007D7A55">
        <w:t xml:space="preserve">Por otra parte, dentro del Manual del Usuario se detallan las instrucciones y diseños que intervienen durante </w:t>
      </w:r>
      <w:r w:rsidR="002664B4">
        <w:t>la modificación, visualización y eliminación de grupos de usuario.</w:t>
      </w:r>
    </w:p>
    <w:p w14:paraId="0A70982E" w14:textId="77777777" w:rsidR="002664B4" w:rsidRDefault="002664B4" w:rsidP="00B57EEA"/>
    <w:p w14:paraId="587954F7" w14:textId="77777777" w:rsidR="002664B4" w:rsidRDefault="002664B4" w:rsidP="00B57EEA"/>
    <w:p w14:paraId="40066731" w14:textId="4962858A" w:rsidR="00B57EEA" w:rsidRPr="002B4416" w:rsidRDefault="002B4416" w:rsidP="00E058D1">
      <w:pPr>
        <w:keepNext/>
        <w:jc w:val="center"/>
        <w:rPr>
          <w:i/>
          <w:iCs/>
          <w:sz w:val="20"/>
          <w:szCs w:val="20"/>
        </w:rPr>
      </w:pPr>
      <w:bookmarkStart w:id="866" w:name="_Toc58342139"/>
      <w:r>
        <w:rPr>
          <w:noProof/>
          <w:lang w:val="es-ES" w:eastAsia="es-ES"/>
        </w:rPr>
        <w:lastRenderedPageBreak/>
        <w:drawing>
          <wp:inline distT="0" distB="0" distL="0" distR="0" wp14:anchorId="483306E5" wp14:editId="10AEA927">
            <wp:extent cx="1354638" cy="2408830"/>
            <wp:effectExtent l="57150" t="57150" r="112395" b="1060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72467" cy="244053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867" w:name="_Ref57534509"/>
      <w:r w:rsidR="00E058D1">
        <w:rPr>
          <w:b/>
          <w:bCs/>
          <w:i/>
          <w:iCs/>
          <w:sz w:val="20"/>
          <w:szCs w:val="20"/>
        </w:rPr>
        <w:br/>
      </w:r>
      <w:r w:rsidRPr="00E058D1">
        <w:rPr>
          <w:b/>
          <w:bCs/>
          <w:iCs/>
          <w:sz w:val="20"/>
          <w:szCs w:val="20"/>
        </w:rPr>
        <w:t xml:space="preserve">Fig.  </w:t>
      </w:r>
      <w:r w:rsidRPr="00E058D1">
        <w:rPr>
          <w:b/>
          <w:bCs/>
          <w:iCs/>
          <w:sz w:val="20"/>
          <w:szCs w:val="20"/>
        </w:rPr>
        <w:fldChar w:fldCharType="begin"/>
      </w:r>
      <w:r w:rsidRPr="00E058D1">
        <w:rPr>
          <w:b/>
          <w:bCs/>
          <w:iCs/>
          <w:sz w:val="20"/>
          <w:szCs w:val="20"/>
        </w:rPr>
        <w:instrText xml:space="preserve"> SEQ Fig._ \* ARABIC </w:instrText>
      </w:r>
      <w:r w:rsidRPr="00E058D1">
        <w:rPr>
          <w:b/>
          <w:bCs/>
          <w:iCs/>
          <w:sz w:val="20"/>
          <w:szCs w:val="20"/>
        </w:rPr>
        <w:fldChar w:fldCharType="separate"/>
      </w:r>
      <w:r w:rsidR="00D76520">
        <w:rPr>
          <w:b/>
          <w:bCs/>
          <w:iCs/>
          <w:noProof/>
          <w:sz w:val="20"/>
          <w:szCs w:val="20"/>
        </w:rPr>
        <w:t>33</w:t>
      </w:r>
      <w:r w:rsidRPr="00E058D1">
        <w:rPr>
          <w:b/>
          <w:bCs/>
          <w:iCs/>
          <w:sz w:val="20"/>
          <w:szCs w:val="20"/>
        </w:rPr>
        <w:fldChar w:fldCharType="end"/>
      </w:r>
      <w:bookmarkEnd w:id="867"/>
      <w:r w:rsidRPr="00E058D1">
        <w:rPr>
          <w:b/>
          <w:bCs/>
          <w:iCs/>
          <w:sz w:val="20"/>
          <w:szCs w:val="20"/>
        </w:rPr>
        <w:t>:</w:t>
      </w:r>
      <w:r w:rsidRPr="00E058D1">
        <w:rPr>
          <w:iCs/>
          <w:sz w:val="20"/>
          <w:szCs w:val="20"/>
        </w:rPr>
        <w:t xml:space="preserve"> Gestión de grupos</w:t>
      </w:r>
      <w:bookmarkEnd w:id="866"/>
    </w:p>
    <w:p w14:paraId="6D1F5192" w14:textId="5FF90398" w:rsidR="00E029F0" w:rsidRDefault="00E029F0" w:rsidP="002664B4"/>
    <w:p w14:paraId="47238C5B" w14:textId="4961B766" w:rsidR="00A36FF7" w:rsidRDefault="00A36FF7" w:rsidP="00A36FF7">
      <w:pPr>
        <w:pStyle w:val="Ttulo2"/>
        <w:spacing w:after="0" w:line="259" w:lineRule="auto"/>
        <w:ind w:left="720" w:hanging="720"/>
      </w:pPr>
      <w:bookmarkStart w:id="868" w:name="_Toc58342093"/>
      <w:r w:rsidRPr="00662E83">
        <w:t xml:space="preserve">Sprint </w:t>
      </w:r>
      <w:r>
        <w:t xml:space="preserve">5. </w:t>
      </w:r>
      <w:r w:rsidRPr="00662E83">
        <w:t xml:space="preserve"> </w:t>
      </w:r>
      <w:r>
        <w:t xml:space="preserve">Pruebas y Despliegue del </w:t>
      </w:r>
      <w:del w:id="869" w:author="Daniel Casagallo" w:date="2020-12-21T18:43:00Z">
        <w:r w:rsidR="005C2136" w:rsidDel="0096106E">
          <w:delText>Sistema</w:delText>
        </w:r>
      </w:del>
      <w:ins w:id="870" w:author="Daniel Casagallo" w:date="2020-12-21T18:43:00Z">
        <w:r w:rsidR="0096106E">
          <w:t>Sistema</w:t>
        </w:r>
      </w:ins>
      <w:r>
        <w:t xml:space="preserve"> </w:t>
      </w:r>
      <w:del w:id="871" w:author="Daniel Casagallo" w:date="2020-12-21T18:44:00Z">
        <w:r w:rsidR="005C2136" w:rsidDel="0096106E">
          <w:delText>Web</w:delText>
        </w:r>
      </w:del>
      <w:ins w:id="872" w:author="Daniel Casagallo" w:date="2020-12-21T18:44:00Z">
        <w:r w:rsidR="0096106E">
          <w:t>Web</w:t>
        </w:r>
      </w:ins>
      <w:r>
        <w:t xml:space="preserve"> y </w:t>
      </w:r>
      <w:del w:id="873" w:author="Daniel Casagallo" w:date="2020-12-21T18:44:00Z">
        <w:r w:rsidR="005C2136" w:rsidDel="0096106E">
          <w:delText>Aplicación</w:delText>
        </w:r>
      </w:del>
      <w:ins w:id="874" w:author="Daniel Casagallo" w:date="2020-12-21T18:44:00Z">
        <w:r w:rsidR="0096106E">
          <w:t>Aplicación</w:t>
        </w:r>
      </w:ins>
      <w:r>
        <w:t xml:space="preserve"> </w:t>
      </w:r>
      <w:del w:id="875" w:author="Daniel Casagallo" w:date="2020-12-21T18:45:00Z">
        <w:r w:rsidR="005C2136" w:rsidDel="0096106E">
          <w:delText>Móvil</w:delText>
        </w:r>
      </w:del>
      <w:bookmarkEnd w:id="868"/>
      <w:ins w:id="876" w:author="Daniel Casagallo" w:date="2020-12-21T18:45:00Z">
        <w:r w:rsidR="0096106E">
          <w:t>Móvil</w:t>
        </w:r>
      </w:ins>
    </w:p>
    <w:p w14:paraId="025CD79F" w14:textId="79D9DB89" w:rsidR="00833C19" w:rsidRDefault="002664B4" w:rsidP="00A36FF7">
      <w:r>
        <w:br/>
      </w:r>
      <w:r w:rsidR="007D7A55">
        <w:t>En base a</w:t>
      </w:r>
      <w:r w:rsidR="00A36FF7" w:rsidRPr="00B32F1E">
        <w:t xml:space="preserve"> lo planificado en el </w:t>
      </w:r>
      <w:r w:rsidR="00A36FF7" w:rsidRPr="00833C19">
        <w:rPr>
          <w:i/>
          <w:iCs/>
        </w:rPr>
        <w:t>Sprint Backlog</w:t>
      </w:r>
      <w:r w:rsidR="00A36FF7" w:rsidRPr="00B32F1E">
        <w:t xml:space="preserve"> </w:t>
      </w:r>
      <w:r w:rsidR="007D7A55">
        <w:t>detallado</w:t>
      </w:r>
      <w:r w:rsidR="00A36FF7" w:rsidRPr="00B32F1E">
        <w:t xml:space="preserve"> en el Manual Técnico</w:t>
      </w:r>
      <w:r w:rsidR="00D76520">
        <w:t xml:space="preserve"> (pág. 28 - 40</w:t>
      </w:r>
      <w:r w:rsidR="00A36FF7" w:rsidRPr="00B32F1E">
        <w:t xml:space="preserve">). El </w:t>
      </w:r>
      <w:r w:rsidR="00A36FF7" w:rsidRPr="00833C19">
        <w:rPr>
          <w:i/>
          <w:iCs/>
        </w:rPr>
        <w:t>Sprint</w:t>
      </w:r>
      <w:r w:rsidR="00A36FF7" w:rsidRPr="00B32F1E">
        <w:t xml:space="preserve"> </w:t>
      </w:r>
      <w:r w:rsidR="00A36FF7">
        <w:t>5</w:t>
      </w:r>
      <w:r w:rsidR="00A36FF7" w:rsidRPr="00B32F1E">
        <w:t xml:space="preserve"> incluye las actividades descritas a continuación para </w:t>
      </w:r>
      <w:r>
        <w:t xml:space="preserve">evaluar los </w:t>
      </w:r>
      <w:del w:id="877" w:author="Daniel Casagallo" w:date="2020-12-21T18:43:00Z">
        <w:r w:rsidDel="0096106E">
          <w:delText>sistema</w:delText>
        </w:r>
      </w:del>
      <w:ins w:id="878" w:author="Daniel Casagallo" w:date="2020-12-21T18:43:00Z">
        <w:r w:rsidR="0096106E">
          <w:t>Sistema</w:t>
        </w:r>
      </w:ins>
      <w:r>
        <w:t xml:space="preserve">s </w:t>
      </w:r>
      <w:r w:rsidR="00833C19">
        <w:t>desarrollado</w:t>
      </w:r>
      <w:r>
        <w:t>s</w:t>
      </w:r>
      <w:r w:rsidR="00833C19">
        <w:t xml:space="preserve"> mediante </w:t>
      </w:r>
      <w:r>
        <w:t xml:space="preserve">una serie de </w:t>
      </w:r>
      <w:r w:rsidR="00833C19">
        <w:t xml:space="preserve">pruebas, con el objetivo de </w:t>
      </w:r>
      <w:r>
        <w:t>validar las funcionalidades y detectar posibles e</w:t>
      </w:r>
      <w:r w:rsidR="00833C19" w:rsidRPr="00833C19">
        <w:t>rrores.</w:t>
      </w:r>
      <w:r w:rsidR="00833C19">
        <w:t xml:space="preserve"> </w:t>
      </w:r>
    </w:p>
    <w:p w14:paraId="2EA254E6" w14:textId="02C65FEC" w:rsidR="00833C19" w:rsidRDefault="0033086E" w:rsidP="00A36FF7">
      <w:r>
        <w:t>P</w:t>
      </w:r>
      <w:r w:rsidR="00833C19" w:rsidRPr="00833C19">
        <w:t>ara asegurar el cumplimiento de</w:t>
      </w:r>
      <w:r w:rsidR="00833C19">
        <w:t xml:space="preserve"> </w:t>
      </w:r>
      <w:r w:rsidR="00833C19" w:rsidRPr="00833C19">
        <w:t>las</w:t>
      </w:r>
      <w:r>
        <w:t xml:space="preserve"> funcionalidades</w:t>
      </w:r>
      <w:r w:rsidR="007D16C4">
        <w:t>, las</w:t>
      </w:r>
      <w:r w:rsidR="00833C19" w:rsidRPr="00833C19">
        <w:t xml:space="preserve"> </w:t>
      </w:r>
      <w:r>
        <w:t>pruebas que se han realizado</w:t>
      </w:r>
      <w:r w:rsidR="00833C19" w:rsidRPr="00833C19">
        <w:t xml:space="preserve"> son:</w:t>
      </w:r>
    </w:p>
    <w:p w14:paraId="0F9A4A6D" w14:textId="17BDA1A9" w:rsidR="00833C19" w:rsidRDefault="00833C19" w:rsidP="00833C19">
      <w:pPr>
        <w:pStyle w:val="Prrafodelista"/>
        <w:numPr>
          <w:ilvl w:val="0"/>
          <w:numId w:val="22"/>
        </w:numPr>
      </w:pPr>
      <w:r>
        <w:t>Pruebas unitarias</w:t>
      </w:r>
      <w:r w:rsidR="0033086E">
        <w:t>.</w:t>
      </w:r>
    </w:p>
    <w:p w14:paraId="2D25E501" w14:textId="786B1790" w:rsidR="00833C19" w:rsidRDefault="0033086E" w:rsidP="00833C19">
      <w:pPr>
        <w:pStyle w:val="Prrafodelista"/>
        <w:numPr>
          <w:ilvl w:val="0"/>
          <w:numId w:val="22"/>
        </w:numPr>
      </w:pPr>
      <w:r>
        <w:t xml:space="preserve">Pruebas de </w:t>
      </w:r>
      <w:r w:rsidR="00A778B8">
        <w:t>rendimiento</w:t>
      </w:r>
      <w:r>
        <w:t>.</w:t>
      </w:r>
    </w:p>
    <w:p w14:paraId="21CF340D" w14:textId="29D9829A" w:rsidR="00833C19" w:rsidRDefault="00833C19" w:rsidP="00833C19">
      <w:pPr>
        <w:pStyle w:val="Prrafodelista"/>
        <w:numPr>
          <w:ilvl w:val="0"/>
          <w:numId w:val="22"/>
        </w:numPr>
      </w:pPr>
      <w:r>
        <w:t>Pruebas de compatibilidad</w:t>
      </w:r>
      <w:r w:rsidR="0033086E">
        <w:t>.</w:t>
      </w:r>
    </w:p>
    <w:p w14:paraId="1D2B77C5" w14:textId="35C81446" w:rsidR="00833C19" w:rsidRDefault="0033086E" w:rsidP="004577EC">
      <w:r>
        <w:t>Tras la ejecución de cada una de las pruebas</w:t>
      </w:r>
      <w:r w:rsidR="00C721FD" w:rsidRPr="00C721FD">
        <w:t xml:space="preserve">, se </w:t>
      </w:r>
      <w:r w:rsidR="00C721FD">
        <w:t>procede con la</w:t>
      </w:r>
      <w:r w:rsidR="00C721FD" w:rsidRPr="00C721FD">
        <w:t xml:space="preserve"> implement</w:t>
      </w:r>
      <w:r w:rsidR="00C721FD">
        <w:t xml:space="preserve">ación </w:t>
      </w:r>
      <w:r>
        <w:t>a p</w:t>
      </w:r>
      <w:r w:rsidR="00C721FD" w:rsidRPr="00C721FD">
        <w:t xml:space="preserve">roducción </w:t>
      </w:r>
      <w:r>
        <w:t xml:space="preserve">de los </w:t>
      </w:r>
      <w:del w:id="879" w:author="Daniel Casagallo" w:date="2020-12-21T18:43:00Z">
        <w:r w:rsidDel="0096106E">
          <w:delText>sistema</w:delText>
        </w:r>
      </w:del>
      <w:ins w:id="880" w:author="Daniel Casagallo" w:date="2020-12-21T18:43:00Z">
        <w:r w:rsidR="0096106E">
          <w:t>Sistema</w:t>
        </w:r>
      </w:ins>
      <w:r>
        <w:t>s desarrollados en diferentes plataformas descritas a continuación:</w:t>
      </w:r>
    </w:p>
    <w:p w14:paraId="2557CAD5" w14:textId="6B556AD7" w:rsidR="00833C19" w:rsidRPr="003F07BD" w:rsidRDefault="00833C19" w:rsidP="00833C19">
      <w:pPr>
        <w:pStyle w:val="Prrafodelista"/>
        <w:numPr>
          <w:ilvl w:val="0"/>
          <w:numId w:val="23"/>
        </w:numPr>
      </w:pPr>
      <w:bookmarkStart w:id="881" w:name="_Hlk57541815"/>
      <w:r>
        <w:t xml:space="preserve">Despliegue del </w:t>
      </w:r>
      <w:del w:id="882" w:author="Daniel Casagallo" w:date="2020-12-21T18:43:00Z">
        <w:r w:rsidR="005C2136" w:rsidDel="0096106E">
          <w:delText>Sistema</w:delText>
        </w:r>
      </w:del>
      <w:ins w:id="883" w:author="Daniel Casagallo" w:date="2020-12-21T18:43:00Z">
        <w:r w:rsidR="0096106E">
          <w:t>Sistema</w:t>
        </w:r>
      </w:ins>
      <w:r>
        <w:t xml:space="preserve"> </w:t>
      </w:r>
      <w:del w:id="884" w:author="Daniel Casagallo" w:date="2020-12-21T18:44:00Z">
        <w:r w:rsidR="005C2136" w:rsidDel="0096106E">
          <w:delText>Web</w:delText>
        </w:r>
      </w:del>
      <w:ins w:id="885" w:author="Daniel Casagallo" w:date="2020-12-21T18:44:00Z">
        <w:r w:rsidR="0096106E">
          <w:t>Web</w:t>
        </w:r>
      </w:ins>
      <w:r>
        <w:t xml:space="preserve"> en el host</w:t>
      </w:r>
      <w:r w:rsidR="0033086E">
        <w:t>ing</w:t>
      </w:r>
      <w:r>
        <w:t xml:space="preserve"> de </w:t>
      </w:r>
      <w:r w:rsidRPr="0033086E">
        <w:rPr>
          <w:i/>
        </w:rPr>
        <w:t>Firebase</w:t>
      </w:r>
      <w:r w:rsidR="0033086E">
        <w:rPr>
          <w:i/>
        </w:rPr>
        <w:t>.</w:t>
      </w:r>
    </w:p>
    <w:p w14:paraId="340D0E1E" w14:textId="5AF031ED" w:rsidR="00833C19" w:rsidRDefault="00833C19" w:rsidP="00833C19">
      <w:pPr>
        <w:pStyle w:val="Prrafodelista"/>
        <w:numPr>
          <w:ilvl w:val="0"/>
          <w:numId w:val="23"/>
        </w:numPr>
      </w:pPr>
      <w:bookmarkStart w:id="886" w:name="_Hlk57541849"/>
      <w:bookmarkEnd w:id="881"/>
      <w:r>
        <w:t xml:space="preserve">Despliegue de la </w:t>
      </w:r>
      <w:del w:id="887" w:author="Daniel Casagallo" w:date="2020-12-21T18:44:00Z">
        <w:r w:rsidR="005C2136" w:rsidDel="0096106E">
          <w:delText>Aplicación</w:delText>
        </w:r>
      </w:del>
      <w:ins w:id="888" w:author="Daniel Casagallo" w:date="2020-12-21T18:44:00Z">
        <w:r w:rsidR="0096106E">
          <w:t>Aplicación</w:t>
        </w:r>
      </w:ins>
      <w:r>
        <w:t xml:space="preserve"> </w:t>
      </w:r>
      <w:del w:id="889" w:author="Daniel Casagallo" w:date="2020-12-21T18:45:00Z">
        <w:r w:rsidR="005C2136" w:rsidDel="0096106E">
          <w:delText>Móvil</w:delText>
        </w:r>
      </w:del>
      <w:ins w:id="890" w:author="Daniel Casagallo" w:date="2020-12-21T18:45:00Z">
        <w:r w:rsidR="0096106E">
          <w:t>Móvil</w:t>
        </w:r>
      </w:ins>
      <w:r>
        <w:t xml:space="preserve"> en Google </w:t>
      </w:r>
      <w:r w:rsidRPr="002C1303">
        <w:rPr>
          <w:i/>
        </w:rPr>
        <w:t>Play</w:t>
      </w:r>
      <w:r w:rsidR="0033086E" w:rsidRPr="002C1303">
        <w:rPr>
          <w:i/>
        </w:rPr>
        <w:t xml:space="preserve"> Store</w:t>
      </w:r>
      <w:r w:rsidR="0033086E">
        <w:t>.</w:t>
      </w:r>
    </w:p>
    <w:p w14:paraId="2489CA22" w14:textId="77777777" w:rsidR="00D15331" w:rsidRDefault="00D15331" w:rsidP="00D15331">
      <w:pPr>
        <w:pStyle w:val="Ttulo3"/>
      </w:pPr>
      <w:bookmarkStart w:id="891" w:name="_Toc58342094"/>
      <w:bookmarkEnd w:id="886"/>
      <w:r>
        <w:t>Pruebas unitarias</w:t>
      </w:r>
      <w:bookmarkEnd w:id="891"/>
      <w:r>
        <w:t xml:space="preserve"> </w:t>
      </w:r>
    </w:p>
    <w:p w14:paraId="4843C867" w14:textId="7382E1E1" w:rsidR="00871224" w:rsidRDefault="00A5060D" w:rsidP="004577EC">
      <w:r w:rsidRPr="00A5060D">
        <w:t xml:space="preserve">Son </w:t>
      </w:r>
      <w:r w:rsidR="00EC096D">
        <w:t>una serie de fragmentos de</w:t>
      </w:r>
      <w:r w:rsidRPr="00A5060D">
        <w:t xml:space="preserve"> código diseñado para verificar la funcionalidad </w:t>
      </w:r>
      <w:r w:rsidR="00EC096D">
        <w:t xml:space="preserve">y </w:t>
      </w:r>
      <w:r w:rsidR="0033086E">
        <w:t xml:space="preserve">los </w:t>
      </w:r>
      <w:r w:rsidR="00EC096D">
        <w:t xml:space="preserve">resultados </w:t>
      </w:r>
      <w:r w:rsidR="0033086E">
        <w:t>presentados en la interfaz del programa</w:t>
      </w:r>
      <w:r w:rsidR="0076386B">
        <w:t xml:space="preserve"> </w:t>
      </w:r>
      <w:sdt>
        <w:sdtPr>
          <w:id w:val="1902863706"/>
          <w:citation/>
        </w:sdtPr>
        <w:sdtContent>
          <w:r w:rsidR="0076386B">
            <w:fldChar w:fldCharType="begin"/>
          </w:r>
          <w:r w:rsidR="0076386B">
            <w:rPr>
              <w:lang w:val="es-MX"/>
            </w:rPr>
            <w:instrText xml:space="preserve"> CITATION Dee08 \l 2058 </w:instrText>
          </w:r>
          <w:r w:rsidR="0076386B">
            <w:fldChar w:fldCharType="separate"/>
          </w:r>
          <w:r w:rsidR="009C7FA6" w:rsidRPr="009C7FA6">
            <w:rPr>
              <w:noProof/>
              <w:lang w:val="es-MX"/>
            </w:rPr>
            <w:t>[30]</w:t>
          </w:r>
          <w:r w:rsidR="0076386B">
            <w:fldChar w:fldCharType="end"/>
          </w:r>
        </w:sdtContent>
      </w:sdt>
      <w:r w:rsidRPr="00A5060D">
        <w:t>.</w:t>
      </w:r>
      <w:r w:rsidR="0033086E">
        <w:t xml:space="preserve"> Es por ello </w:t>
      </w:r>
      <w:proofErr w:type="gramStart"/>
      <w:r w:rsidR="0033086E">
        <w:t>que</w:t>
      </w:r>
      <w:proofErr w:type="gramEnd"/>
      <w:r w:rsidR="0033086E">
        <w:t xml:space="preserve"> se </w:t>
      </w:r>
      <w:r w:rsidR="00E83401" w:rsidRPr="00E83401">
        <w:t xml:space="preserve">han </w:t>
      </w:r>
      <w:r w:rsidR="00E83401" w:rsidRPr="00E83401">
        <w:lastRenderedPageBreak/>
        <w:t>ejecutado pruebas unitarias en cada componente</w:t>
      </w:r>
      <w:r w:rsidR="00E23A67">
        <w:t xml:space="preserve"> </w:t>
      </w:r>
      <w:r w:rsidR="0033086E">
        <w:t xml:space="preserve">del </w:t>
      </w:r>
      <w:del w:id="892" w:author="Daniel Casagallo" w:date="2020-12-21T18:43:00Z">
        <w:r w:rsidR="0033086E" w:rsidDel="0096106E">
          <w:delText>Sistema</w:delText>
        </w:r>
      </w:del>
      <w:ins w:id="893" w:author="Daniel Casagallo" w:date="2020-12-21T18:43:00Z">
        <w:r w:rsidR="0096106E">
          <w:t>Sistema</w:t>
        </w:r>
      </w:ins>
      <w:r w:rsidR="0033086E">
        <w:t xml:space="preserve"> </w:t>
      </w:r>
      <w:del w:id="894" w:author="Daniel Casagallo" w:date="2020-12-21T18:44:00Z">
        <w:r w:rsidR="0033086E" w:rsidDel="0096106E">
          <w:delText>Web</w:delText>
        </w:r>
      </w:del>
      <w:ins w:id="895" w:author="Daniel Casagallo" w:date="2020-12-21T18:44:00Z">
        <w:r w:rsidR="0096106E">
          <w:t>Web</w:t>
        </w:r>
      </w:ins>
      <w:r w:rsidR="0033086E">
        <w:t xml:space="preserve">, </w:t>
      </w:r>
      <w:r w:rsidR="00E83401" w:rsidRPr="00E83401">
        <w:t>asegura</w:t>
      </w:r>
      <w:r w:rsidR="0033086E">
        <w:t>ndo</w:t>
      </w:r>
      <w:r w:rsidR="00E83401" w:rsidRPr="00E83401">
        <w:t xml:space="preserve"> </w:t>
      </w:r>
      <w:r w:rsidR="0033086E">
        <w:t xml:space="preserve">de esta manera </w:t>
      </w:r>
      <w:r w:rsidR="00E83401" w:rsidRPr="00E83401">
        <w:t>que cada función cumpl</w:t>
      </w:r>
      <w:r w:rsidR="00FE3C3A">
        <w:t>a</w:t>
      </w:r>
      <w:r w:rsidR="00E83401" w:rsidRPr="00E83401">
        <w:t xml:space="preserve"> con </w:t>
      </w:r>
      <w:r w:rsidR="00FE3C3A">
        <w:t>lo esperado</w:t>
      </w:r>
      <w:r w:rsidR="00E83401" w:rsidRPr="00E83401">
        <w:t xml:space="preserve"> por el </w:t>
      </w:r>
      <w:r w:rsidR="0033086E">
        <w:t xml:space="preserve">equipo de desarrollo </w:t>
      </w:r>
      <w:r w:rsidR="00E83401" w:rsidRPr="00E83401">
        <w:t xml:space="preserve">y </w:t>
      </w:r>
      <w:r w:rsidR="0033086E">
        <w:t>que la información se presente de manera íntegra por parte de cliente, evitando</w:t>
      </w:r>
      <w:r w:rsidR="00E83401" w:rsidRPr="00E83401">
        <w:t xml:space="preserve"> posibles fallas </w:t>
      </w:r>
      <w:r w:rsidR="00FE3C3A">
        <w:t>durante la</w:t>
      </w:r>
      <w:r w:rsidR="00E83401">
        <w:t xml:space="preserve"> implementaci</w:t>
      </w:r>
      <w:r w:rsidR="00FE3C3A">
        <w:t>ón</w:t>
      </w:r>
      <w:r w:rsidR="00E83401" w:rsidRPr="00E83401">
        <w:t>.</w:t>
      </w:r>
      <w:r w:rsidR="00C11443">
        <w:t xml:space="preserve"> </w:t>
      </w:r>
      <w:r w:rsidR="00C43636">
        <w:t>P</w:t>
      </w:r>
      <w:r w:rsidR="00C11443">
        <w:t xml:space="preserve">ara </w:t>
      </w:r>
      <w:r w:rsidR="00DE448A" w:rsidRPr="00DE448A">
        <w:t xml:space="preserve">realizar </w:t>
      </w:r>
      <w:r w:rsidR="0033086E">
        <w:t xml:space="preserve">estas pruebas </w:t>
      </w:r>
      <w:r w:rsidR="00C11443">
        <w:t>se utiliza la</w:t>
      </w:r>
      <w:r w:rsidR="0033086E">
        <w:t xml:space="preserve"> </w:t>
      </w:r>
      <w:r w:rsidR="007B234D">
        <w:t>herramienta</w:t>
      </w:r>
      <w:r w:rsidR="00DE448A" w:rsidRPr="00DE448A">
        <w:t xml:space="preserve"> </w:t>
      </w:r>
      <w:r w:rsidR="00C433E3">
        <w:t>Karma</w:t>
      </w:r>
      <w:r w:rsidR="00DE448A" w:rsidRPr="00DE448A">
        <w:t xml:space="preserve">, </w:t>
      </w:r>
      <w:r w:rsidR="00C11443">
        <w:t xml:space="preserve">el </w:t>
      </w:r>
      <w:r w:rsidR="007B234D">
        <w:t>cual</w:t>
      </w:r>
      <w:r w:rsidR="00C11443">
        <w:t xml:space="preserve"> </w:t>
      </w:r>
      <w:r w:rsidR="007B234D">
        <w:t>p</w:t>
      </w:r>
      <w:r w:rsidR="00DE448A" w:rsidRPr="00DE448A">
        <w:t xml:space="preserve">roporciona </w:t>
      </w:r>
      <w:r w:rsidR="00C11443">
        <w:t>un reporte visual</w:t>
      </w:r>
      <w:r w:rsidR="00DE448A" w:rsidRPr="00DE448A">
        <w:t xml:space="preserve"> </w:t>
      </w:r>
      <w:r w:rsidR="00C11443">
        <w:t>de las e</w:t>
      </w:r>
      <w:r w:rsidR="00DE448A" w:rsidRPr="00DE448A">
        <w:t xml:space="preserve">jecuciones </w:t>
      </w:r>
      <w:r w:rsidR="00C11443">
        <w:t xml:space="preserve">realizadas por cada componente. </w:t>
      </w:r>
    </w:p>
    <w:p w14:paraId="665F5FBA" w14:textId="45D7A760" w:rsidR="00750EAE" w:rsidRDefault="00410875" w:rsidP="004577EC">
      <w:ins w:id="896" w:author="Daniel Casagallo" w:date="2020-12-21T19:10:00Z">
        <w:r>
          <w:rPr>
            <w:rFonts w:cs="Arial"/>
            <w:color w:val="000000" w:themeColor="text1"/>
            <w:lang w:eastAsia="pt-BR"/>
          </w:rPr>
          <w:t>La</w:t>
        </w:r>
        <w:r w:rsidRPr="006369C5">
          <w:t xml:space="preserve"> </w:t>
        </w:r>
      </w:ins>
      <w:r w:rsidR="00871224" w:rsidRPr="006369C5">
        <w:fldChar w:fldCharType="begin"/>
      </w:r>
      <w:r w:rsidR="00871224" w:rsidRPr="006369C5">
        <w:instrText xml:space="preserve"> REF _Ref57936320 \h  \* MERGEFORMAT </w:instrText>
      </w:r>
      <w:r w:rsidR="00871224" w:rsidRPr="006369C5">
        <w:fldChar w:fldCharType="separate"/>
      </w:r>
      <w:r w:rsidR="00C11443">
        <w:rPr>
          <w:b/>
          <w:bCs/>
        </w:rPr>
        <w:t>Fig.</w:t>
      </w:r>
      <w:r w:rsidR="009C7FA6" w:rsidRPr="009C7FA6">
        <w:rPr>
          <w:b/>
          <w:bCs/>
        </w:rPr>
        <w:t xml:space="preserve"> </w:t>
      </w:r>
      <w:r w:rsidR="009C7FA6" w:rsidRPr="009C7FA6">
        <w:rPr>
          <w:b/>
          <w:bCs/>
          <w:noProof/>
        </w:rPr>
        <w:t>34</w:t>
      </w:r>
      <w:r w:rsidR="00871224" w:rsidRPr="006369C5">
        <w:fldChar w:fldCharType="end"/>
      </w:r>
      <w:r w:rsidR="00871224">
        <w:t xml:space="preserve"> </w:t>
      </w:r>
      <w:r w:rsidR="007B234D" w:rsidRPr="006369C5">
        <w:t>ilustra</w:t>
      </w:r>
      <w:r w:rsidR="007B234D">
        <w:t xml:space="preserve"> un fragmento </w:t>
      </w:r>
      <w:r w:rsidR="00750EAE">
        <w:t>de código para validar el rango del horario, el mismo que es sometido</w:t>
      </w:r>
      <w:r w:rsidR="007D7A55">
        <w:t xml:space="preserve"> a</w:t>
      </w:r>
      <w:r w:rsidR="00750EAE">
        <w:t xml:space="preserve"> una prueba </w:t>
      </w:r>
      <w:r w:rsidR="007D7A55">
        <w:t>unitaria,</w:t>
      </w:r>
      <w:r w:rsidR="00750EAE">
        <w:t xml:space="preserve"> </w:t>
      </w:r>
      <w:r w:rsidR="007D7A55">
        <w:t>así como el</w:t>
      </w:r>
      <w:r w:rsidR="00750EAE">
        <w:t xml:space="preserve"> resultado obtenido </w:t>
      </w:r>
      <w:r w:rsidR="007D7A55">
        <w:t>al ejecutar</w:t>
      </w:r>
      <w:r w:rsidR="00750EAE">
        <w:t>l</w:t>
      </w:r>
      <w:r w:rsidR="007D7A55">
        <w:t>o</w:t>
      </w:r>
      <w:r w:rsidR="00D76520">
        <w:t xml:space="preserve">. </w:t>
      </w:r>
      <w:r w:rsidR="00750EAE">
        <w:rPr>
          <w:rFonts w:cs="Arial"/>
        </w:rPr>
        <w:t>Mientras que el detalle y la ejecución de las demás pruebas realizadas se describen en el</w:t>
      </w:r>
      <w:r w:rsidR="00750EAE" w:rsidRPr="003C06BE">
        <w:rPr>
          <w:rFonts w:cs="Arial"/>
          <w:lang w:eastAsia="pt-BR"/>
        </w:rPr>
        <w:t xml:space="preserve"> </w:t>
      </w:r>
      <w:r w:rsidR="00750EAE" w:rsidRPr="00010E93">
        <w:rPr>
          <w:rFonts w:cs="Arial"/>
          <w:lang w:eastAsia="pt-BR"/>
        </w:rPr>
        <w:t>Manual T</w:t>
      </w:r>
      <w:r w:rsidR="00750EAE">
        <w:rPr>
          <w:rFonts w:cs="Arial"/>
          <w:lang w:eastAsia="pt-BR"/>
        </w:rPr>
        <w:t xml:space="preserve">écnico – Sección Pruebas </w:t>
      </w:r>
      <w:r w:rsidR="00750EAE" w:rsidRPr="00D76520">
        <w:rPr>
          <w:rFonts w:cs="Arial"/>
          <w:lang w:eastAsia="pt-BR"/>
        </w:rPr>
        <w:t xml:space="preserve">Unitarias </w:t>
      </w:r>
      <w:r w:rsidR="00750EAE" w:rsidRPr="00D76520">
        <w:rPr>
          <w:rStyle w:val="normaltextrun"/>
          <w:rFonts w:cs="Arial"/>
          <w:color w:val="000000"/>
          <w:shd w:val="clear" w:color="auto" w:fill="FFFFFF"/>
        </w:rPr>
        <w:t>(</w:t>
      </w:r>
      <w:r w:rsidR="00D76520" w:rsidRPr="00D76520">
        <w:rPr>
          <w:rStyle w:val="normaltextrun"/>
          <w:rFonts w:cs="Arial"/>
          <w:color w:val="000000"/>
          <w:shd w:val="clear" w:color="auto" w:fill="FFFFFF"/>
        </w:rPr>
        <w:t>pág. 64 - 70</w:t>
      </w:r>
      <w:r w:rsidR="00750EAE" w:rsidRPr="00D76520">
        <w:rPr>
          <w:rStyle w:val="normaltextrun"/>
          <w:rFonts w:cs="Arial"/>
          <w:color w:val="000000"/>
          <w:shd w:val="clear" w:color="auto" w:fill="FFFFFF"/>
        </w:rPr>
        <w:t>).</w:t>
      </w:r>
      <w:r w:rsidR="00750EAE">
        <w:rPr>
          <w:rStyle w:val="eop"/>
          <w:rFonts w:cs="Arial"/>
          <w:color w:val="000000"/>
          <w:shd w:val="clear" w:color="auto" w:fill="FFFFFF"/>
        </w:rPr>
        <w:t> </w:t>
      </w:r>
    </w:p>
    <w:p w14:paraId="13B38C05" w14:textId="0BA97A8B" w:rsidR="00867C31" w:rsidRDefault="00E23A67" w:rsidP="00E058D1">
      <w:pPr>
        <w:keepNext/>
        <w:jc w:val="center"/>
        <w:rPr>
          <w:i/>
          <w:iCs/>
          <w:sz w:val="20"/>
          <w:szCs w:val="20"/>
        </w:rPr>
      </w:pPr>
      <w:bookmarkStart w:id="897" w:name="_Toc58342140"/>
      <w:r>
        <w:rPr>
          <w:noProof/>
          <w:lang w:val="es-ES" w:eastAsia="es-ES"/>
        </w:rPr>
        <w:drawing>
          <wp:inline distT="0" distB="0" distL="0" distR="0" wp14:anchorId="182C0A76" wp14:editId="1DE554C0">
            <wp:extent cx="4534518" cy="1078174"/>
            <wp:effectExtent l="57150" t="57150" r="114300" b="1225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7860" cy="108372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898" w:name="_Ref57536744"/>
      <w:r w:rsidR="00E058D1">
        <w:rPr>
          <w:b/>
          <w:bCs/>
          <w:i/>
          <w:iCs/>
          <w:sz w:val="20"/>
          <w:szCs w:val="20"/>
        </w:rPr>
        <w:br/>
      </w:r>
      <w:r w:rsidR="007B234D" w:rsidRPr="00E058D1">
        <w:rPr>
          <w:b/>
          <w:bCs/>
          <w:iCs/>
          <w:sz w:val="20"/>
          <w:szCs w:val="20"/>
        </w:rPr>
        <w:t xml:space="preserve">Fig.  </w:t>
      </w:r>
      <w:r w:rsidR="007B234D" w:rsidRPr="00E058D1">
        <w:rPr>
          <w:b/>
          <w:bCs/>
          <w:iCs/>
          <w:sz w:val="20"/>
          <w:szCs w:val="20"/>
        </w:rPr>
        <w:fldChar w:fldCharType="begin"/>
      </w:r>
      <w:r w:rsidR="007B234D" w:rsidRPr="00E058D1">
        <w:rPr>
          <w:b/>
          <w:bCs/>
          <w:iCs/>
          <w:sz w:val="20"/>
          <w:szCs w:val="20"/>
        </w:rPr>
        <w:instrText xml:space="preserve"> SEQ Fig._ \* ARABIC </w:instrText>
      </w:r>
      <w:r w:rsidR="007B234D" w:rsidRPr="00E058D1">
        <w:rPr>
          <w:b/>
          <w:bCs/>
          <w:iCs/>
          <w:sz w:val="20"/>
          <w:szCs w:val="20"/>
        </w:rPr>
        <w:fldChar w:fldCharType="separate"/>
      </w:r>
      <w:r w:rsidR="00D76520">
        <w:rPr>
          <w:b/>
          <w:bCs/>
          <w:iCs/>
          <w:noProof/>
          <w:sz w:val="20"/>
          <w:szCs w:val="20"/>
        </w:rPr>
        <w:t>34</w:t>
      </w:r>
      <w:r w:rsidR="007B234D" w:rsidRPr="00E058D1">
        <w:rPr>
          <w:b/>
          <w:bCs/>
          <w:iCs/>
          <w:sz w:val="20"/>
          <w:szCs w:val="20"/>
        </w:rPr>
        <w:fldChar w:fldCharType="end"/>
      </w:r>
      <w:bookmarkEnd w:id="898"/>
      <w:r w:rsidR="007B234D" w:rsidRPr="00E058D1">
        <w:rPr>
          <w:b/>
          <w:bCs/>
          <w:iCs/>
          <w:sz w:val="20"/>
          <w:szCs w:val="20"/>
        </w:rPr>
        <w:t>:</w:t>
      </w:r>
      <w:r w:rsidR="007B234D" w:rsidRPr="00E058D1">
        <w:rPr>
          <w:iCs/>
          <w:sz w:val="20"/>
          <w:szCs w:val="20"/>
        </w:rPr>
        <w:t xml:space="preserve"> Prueba unitaria para la validación del rango horario</w:t>
      </w:r>
      <w:bookmarkEnd w:id="897"/>
    </w:p>
    <w:p w14:paraId="693228BE" w14:textId="2C245397" w:rsidR="00EE4754" w:rsidRDefault="00E23A67" w:rsidP="00750EAE">
      <w:pPr>
        <w:keepNext/>
        <w:jc w:val="center"/>
        <w:rPr>
          <w:iCs/>
          <w:sz w:val="20"/>
          <w:szCs w:val="20"/>
        </w:rPr>
      </w:pPr>
      <w:bookmarkStart w:id="899" w:name="_Toc58342141"/>
      <w:r>
        <w:rPr>
          <w:noProof/>
          <w:lang w:val="es-ES" w:eastAsia="es-ES"/>
        </w:rPr>
        <w:drawing>
          <wp:inline distT="0" distB="0" distL="0" distR="0" wp14:anchorId="0362B449" wp14:editId="431F6728">
            <wp:extent cx="4577944" cy="1937982"/>
            <wp:effectExtent l="57150" t="57150" r="108585" b="1200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4995"/>
                    <a:stretch/>
                  </pic:blipFill>
                  <pic:spPr bwMode="auto">
                    <a:xfrm>
                      <a:off x="0" y="0"/>
                      <a:ext cx="4590997" cy="194350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900" w:name="_Ref57936320"/>
      <w:r w:rsidR="00750EAE">
        <w:rPr>
          <w:b/>
          <w:bCs/>
          <w:i/>
          <w:iCs/>
          <w:sz w:val="20"/>
          <w:szCs w:val="20"/>
        </w:rPr>
        <w:br/>
      </w:r>
      <w:r w:rsidR="007B234D" w:rsidRPr="00750EAE">
        <w:rPr>
          <w:b/>
          <w:bCs/>
          <w:iCs/>
          <w:sz w:val="20"/>
          <w:szCs w:val="20"/>
        </w:rPr>
        <w:t xml:space="preserve">Fig.  </w:t>
      </w:r>
      <w:r w:rsidR="007B234D" w:rsidRPr="00750EAE">
        <w:rPr>
          <w:b/>
          <w:bCs/>
          <w:iCs/>
          <w:sz w:val="20"/>
          <w:szCs w:val="20"/>
        </w:rPr>
        <w:fldChar w:fldCharType="begin"/>
      </w:r>
      <w:r w:rsidR="007B234D" w:rsidRPr="00750EAE">
        <w:rPr>
          <w:b/>
          <w:bCs/>
          <w:iCs/>
          <w:sz w:val="20"/>
          <w:szCs w:val="20"/>
        </w:rPr>
        <w:instrText xml:space="preserve"> SEQ Fig._ \* ARABIC </w:instrText>
      </w:r>
      <w:r w:rsidR="007B234D" w:rsidRPr="00750EAE">
        <w:rPr>
          <w:b/>
          <w:bCs/>
          <w:iCs/>
          <w:sz w:val="20"/>
          <w:szCs w:val="20"/>
        </w:rPr>
        <w:fldChar w:fldCharType="separate"/>
      </w:r>
      <w:r w:rsidR="00D76520">
        <w:rPr>
          <w:b/>
          <w:bCs/>
          <w:iCs/>
          <w:noProof/>
          <w:sz w:val="20"/>
          <w:szCs w:val="20"/>
        </w:rPr>
        <w:t>35</w:t>
      </w:r>
      <w:r w:rsidR="007B234D" w:rsidRPr="00750EAE">
        <w:rPr>
          <w:b/>
          <w:bCs/>
          <w:iCs/>
          <w:sz w:val="20"/>
          <w:szCs w:val="20"/>
        </w:rPr>
        <w:fldChar w:fldCharType="end"/>
      </w:r>
      <w:bookmarkEnd w:id="900"/>
      <w:r w:rsidR="007B234D" w:rsidRPr="00750EAE">
        <w:rPr>
          <w:b/>
          <w:bCs/>
          <w:iCs/>
          <w:sz w:val="20"/>
          <w:szCs w:val="20"/>
        </w:rPr>
        <w:t>:</w:t>
      </w:r>
      <w:r w:rsidR="007B234D" w:rsidRPr="00750EAE">
        <w:rPr>
          <w:iCs/>
          <w:sz w:val="20"/>
          <w:szCs w:val="20"/>
        </w:rPr>
        <w:t xml:space="preserve"> Resultado </w:t>
      </w:r>
      <w:r w:rsidR="00750EAE">
        <w:rPr>
          <w:iCs/>
          <w:sz w:val="20"/>
          <w:szCs w:val="20"/>
        </w:rPr>
        <w:t>de la ejecución de la prueba</w:t>
      </w:r>
      <w:bookmarkEnd w:id="899"/>
    </w:p>
    <w:p w14:paraId="47A0B643" w14:textId="0BA45038" w:rsidR="00D76520" w:rsidRDefault="00D76520" w:rsidP="00D76520">
      <w:bookmarkStart w:id="901" w:name="_Toc57452471"/>
      <w:r w:rsidRPr="005A6D37">
        <w:t xml:space="preserve">Con los resultados obtenidos de las pruebas de </w:t>
      </w:r>
      <w:r>
        <w:t>unitarias</w:t>
      </w:r>
      <w:r w:rsidRPr="005A6D37">
        <w:t xml:space="preserve">, se determina que </w:t>
      </w:r>
      <w:r>
        <w:t xml:space="preserve">cada una de las funciones </w:t>
      </w:r>
      <w:r w:rsidR="0063139F">
        <w:t xml:space="preserve">desarrolladas para </w:t>
      </w:r>
      <w:r w:rsidRPr="005A6D37">
        <w:t xml:space="preserve">el </w:t>
      </w:r>
      <w:del w:id="902" w:author="Daniel Casagallo" w:date="2020-12-21T18:43:00Z">
        <w:r w:rsidRPr="005A6D37" w:rsidDel="0096106E">
          <w:delText>Sistema</w:delText>
        </w:r>
      </w:del>
      <w:ins w:id="903" w:author="Daniel Casagallo" w:date="2020-12-21T18:43:00Z">
        <w:r w:rsidR="0096106E">
          <w:t>Sistema</w:t>
        </w:r>
      </w:ins>
      <w:r w:rsidRPr="005A6D37">
        <w:t xml:space="preserve"> </w:t>
      </w:r>
      <w:del w:id="904" w:author="Daniel Casagallo" w:date="2020-12-21T18:44:00Z">
        <w:r w:rsidRPr="005A6D37" w:rsidDel="0096106E">
          <w:delText>Web</w:delText>
        </w:r>
      </w:del>
      <w:ins w:id="905" w:author="Daniel Casagallo" w:date="2020-12-21T18:44:00Z">
        <w:r w:rsidR="0096106E">
          <w:t>Web</w:t>
        </w:r>
      </w:ins>
      <w:r>
        <w:t xml:space="preserve"> y </w:t>
      </w:r>
      <w:del w:id="906" w:author="Daniel Casagallo" w:date="2020-12-21T18:44:00Z">
        <w:r w:rsidDel="0096106E">
          <w:delText>Aplicación</w:delText>
        </w:r>
      </w:del>
      <w:ins w:id="907" w:author="Daniel Casagallo" w:date="2020-12-21T18:44:00Z">
        <w:r w:rsidR="0096106E">
          <w:t>Aplicación</w:t>
        </w:r>
      </w:ins>
      <w:r>
        <w:t xml:space="preserve"> </w:t>
      </w:r>
      <w:del w:id="908" w:author="Daniel Casagallo" w:date="2020-12-21T18:45:00Z">
        <w:r w:rsidDel="0096106E">
          <w:delText>Móvil</w:delText>
        </w:r>
      </w:del>
      <w:ins w:id="909" w:author="Daniel Casagallo" w:date="2020-12-21T18:45:00Z">
        <w:r w:rsidR="0096106E">
          <w:t>Móvil</w:t>
        </w:r>
      </w:ins>
      <w:r w:rsidRPr="005A6D37">
        <w:t xml:space="preserve"> están prepara</w:t>
      </w:r>
      <w:r>
        <w:t>das</w:t>
      </w:r>
      <w:r w:rsidRPr="005A6D37">
        <w:t xml:space="preserve"> para </w:t>
      </w:r>
      <w:r w:rsidR="0063139F">
        <w:t>validar</w:t>
      </w:r>
      <w:r w:rsidRPr="005A6D37">
        <w:t xml:space="preserve"> adecuadamente </w:t>
      </w:r>
      <w:r w:rsidR="0063139F">
        <w:t>cualquier información ingresada de forma errónea, antes de que la misma sea almacenada en la Base de Datos</w:t>
      </w:r>
      <w:r>
        <w:t>.</w:t>
      </w:r>
    </w:p>
    <w:p w14:paraId="46AA4E29" w14:textId="77777777" w:rsidR="007D7A55" w:rsidRPr="005A6D37" w:rsidRDefault="007D7A55" w:rsidP="00D76520"/>
    <w:p w14:paraId="1AD82AAE" w14:textId="2D0076C5" w:rsidR="007B234D" w:rsidRDefault="007B234D" w:rsidP="007B234D">
      <w:pPr>
        <w:pStyle w:val="Ttulo3"/>
      </w:pPr>
      <w:bookmarkStart w:id="910" w:name="_Toc58342095"/>
      <w:r>
        <w:lastRenderedPageBreak/>
        <w:t>Pruebas de rendimiento</w:t>
      </w:r>
      <w:bookmarkEnd w:id="901"/>
      <w:bookmarkEnd w:id="910"/>
      <w:r>
        <w:t xml:space="preserve"> </w:t>
      </w:r>
    </w:p>
    <w:p w14:paraId="05FA4D66" w14:textId="74EC6D76" w:rsidR="00E25E16" w:rsidRDefault="00750EAE" w:rsidP="004577EC">
      <w:r>
        <w:t xml:space="preserve">Conocidas también como pruebas de carga, el objetivo de estas pruebas es medir la </w:t>
      </w:r>
      <w:r w:rsidR="006369C5">
        <w:t xml:space="preserve">carga de </w:t>
      </w:r>
      <w:r>
        <w:t xml:space="preserve">peticiones que puede soportar un </w:t>
      </w:r>
      <w:del w:id="911" w:author="Daniel Casagallo" w:date="2020-12-21T18:43:00Z">
        <w:r w:rsidR="006369C5" w:rsidDel="0096106E">
          <w:delText>sistema</w:delText>
        </w:r>
      </w:del>
      <w:ins w:id="912" w:author="Daniel Casagallo" w:date="2020-12-21T19:00:00Z">
        <w:r w:rsidR="00410875">
          <w:t>s</w:t>
        </w:r>
      </w:ins>
      <w:ins w:id="913" w:author="Daniel Casagallo" w:date="2020-12-21T18:43:00Z">
        <w:r w:rsidR="0096106E">
          <w:t>istema</w:t>
        </w:r>
      </w:ins>
      <w:r>
        <w:t xml:space="preserve">. Logrando con ello </w:t>
      </w:r>
      <w:r w:rsidR="00F6304A" w:rsidRPr="00F6304A">
        <w:t xml:space="preserve">medir </w:t>
      </w:r>
      <w:r w:rsidR="006369C5">
        <w:t xml:space="preserve">que tan veloz, confiable y estable </w:t>
      </w:r>
      <w:r w:rsidR="00FD211F">
        <w:t xml:space="preserve">se </w:t>
      </w:r>
      <w:r w:rsidR="00EB64BC">
        <w:t>comportaría</w:t>
      </w:r>
      <w:r w:rsidR="00FD211F">
        <w:t xml:space="preserve"> el </w:t>
      </w:r>
      <w:del w:id="914" w:author="Daniel Casagallo" w:date="2020-12-21T18:43:00Z">
        <w:r w:rsidR="00FD211F" w:rsidDel="0096106E">
          <w:delText>sistema</w:delText>
        </w:r>
      </w:del>
      <w:ins w:id="915" w:author="Daniel Casagallo" w:date="2020-12-21T19:00:00Z">
        <w:r w:rsidR="00410875">
          <w:t>s</w:t>
        </w:r>
      </w:ins>
      <w:ins w:id="916" w:author="Daniel Casagallo" w:date="2020-12-21T18:43:00Z">
        <w:r w:rsidR="0096106E">
          <w:t>istema</w:t>
        </w:r>
      </w:ins>
      <w:r w:rsidR="00EB64BC">
        <w:t xml:space="preserve"> cuando se implemente en un ambiente de producción</w:t>
      </w:r>
      <w:r w:rsidR="00F6304A">
        <w:t xml:space="preserve"> </w:t>
      </w:r>
      <w:sdt>
        <w:sdtPr>
          <w:id w:val="-121701928"/>
          <w:citation/>
        </w:sdtPr>
        <w:sdtContent>
          <w:r w:rsidR="00F6304A">
            <w:fldChar w:fldCharType="begin"/>
          </w:r>
          <w:r w:rsidR="00F6304A">
            <w:rPr>
              <w:lang w:val="es-MX"/>
            </w:rPr>
            <w:instrText xml:space="preserve"> CITATION Día08 \l 2058 </w:instrText>
          </w:r>
          <w:r w:rsidR="00F6304A">
            <w:fldChar w:fldCharType="separate"/>
          </w:r>
          <w:r w:rsidR="009C7FA6" w:rsidRPr="009C7FA6">
            <w:rPr>
              <w:noProof/>
              <w:lang w:val="es-MX"/>
            </w:rPr>
            <w:t>[31]</w:t>
          </w:r>
          <w:r w:rsidR="00F6304A">
            <w:fldChar w:fldCharType="end"/>
          </w:r>
        </w:sdtContent>
      </w:sdt>
      <w:r w:rsidR="00F6304A">
        <w:t>.</w:t>
      </w:r>
      <w:r w:rsidR="00C43636">
        <w:t xml:space="preserve"> Por </w:t>
      </w:r>
      <w:r w:rsidR="007D7A55">
        <w:t>esta razón</w:t>
      </w:r>
      <w:r w:rsidR="00C43636">
        <w:t xml:space="preserve">, </w:t>
      </w:r>
      <w:r w:rsidR="007D7A55">
        <w:t>al</w:t>
      </w:r>
      <w:r w:rsidR="00C43636">
        <w:t xml:space="preserve"> </w:t>
      </w:r>
      <w:r w:rsidR="00C43636" w:rsidRPr="00DE448A">
        <w:t xml:space="preserve">realizar </w:t>
      </w:r>
      <w:r w:rsidR="007D7A55">
        <w:t>dicha</w:t>
      </w:r>
      <w:r w:rsidR="00C43636">
        <w:t xml:space="preserve"> prueba se utiliza la </w:t>
      </w:r>
      <w:del w:id="917" w:author="Daniel Casagallo" w:date="2020-12-21T18:44:00Z">
        <w:r w:rsidR="007D7A55" w:rsidDel="0096106E">
          <w:delText>aplicación</w:delText>
        </w:r>
      </w:del>
      <w:ins w:id="918" w:author="Daniel Casagallo" w:date="2020-12-21T19:00:00Z">
        <w:r w:rsidR="00410875">
          <w:t>a</w:t>
        </w:r>
      </w:ins>
      <w:ins w:id="919" w:author="Daniel Casagallo" w:date="2020-12-21T18:44:00Z">
        <w:r w:rsidR="0096106E">
          <w:t>plicación</w:t>
        </w:r>
      </w:ins>
      <w:r w:rsidR="00C43636">
        <w:t xml:space="preserve"> </w:t>
      </w:r>
      <w:r w:rsidR="00E25E16" w:rsidRPr="002C1303">
        <w:rPr>
          <w:i/>
        </w:rPr>
        <w:t>ApacheBench</w:t>
      </w:r>
      <w:r w:rsidR="00E25E16">
        <w:t xml:space="preserve">, </w:t>
      </w:r>
      <w:r w:rsidR="00FD211F">
        <w:t xml:space="preserve">la cual tiene como función medir el </w:t>
      </w:r>
      <w:r w:rsidR="00C43636" w:rsidRPr="00C43636">
        <w:t xml:space="preserve">comportamiento de los desarrollos </w:t>
      </w:r>
      <w:del w:id="920" w:author="Daniel Casagallo" w:date="2020-12-21T18:44:00Z">
        <w:r w:rsidR="00C43636" w:rsidRPr="00C43636" w:rsidDel="0096106E">
          <w:delText>web</w:delText>
        </w:r>
      </w:del>
      <w:ins w:id="921" w:author="Daniel Casagallo" w:date="2020-12-21T18:44:00Z">
        <w:r w:rsidR="0096106E">
          <w:t>Web</w:t>
        </w:r>
      </w:ins>
      <w:r w:rsidR="00C43636" w:rsidRPr="00C43636">
        <w:t xml:space="preserve"> </w:t>
      </w:r>
      <w:r w:rsidR="00C43636">
        <w:t xml:space="preserve">que a futuro requieran </w:t>
      </w:r>
      <w:r w:rsidR="00C43636" w:rsidRPr="00C43636">
        <w:t>mucho tráfico</w:t>
      </w:r>
      <w:r w:rsidR="00C43636">
        <w:t xml:space="preserve"> de peticiones de consultas y respuestas</w:t>
      </w:r>
      <w:r w:rsidR="00C73E13">
        <w:t xml:space="preserve"> </w:t>
      </w:r>
      <w:sdt>
        <w:sdtPr>
          <w:id w:val="-861280807"/>
          <w:citation/>
        </w:sdtPr>
        <w:sdtContent>
          <w:r w:rsidR="00C73E13">
            <w:fldChar w:fldCharType="begin"/>
          </w:r>
          <w:r w:rsidR="00C73E13">
            <w:rPr>
              <w:lang w:val="es-MX"/>
            </w:rPr>
            <w:instrText xml:space="preserve"> CITATION Rah13 \l 2058 </w:instrText>
          </w:r>
          <w:r w:rsidR="00C73E13">
            <w:fldChar w:fldCharType="separate"/>
          </w:r>
          <w:r w:rsidR="009C7FA6" w:rsidRPr="009C7FA6">
            <w:rPr>
              <w:noProof/>
              <w:lang w:val="es-MX"/>
            </w:rPr>
            <w:t>[32]</w:t>
          </w:r>
          <w:r w:rsidR="00C73E13">
            <w:fldChar w:fldCharType="end"/>
          </w:r>
        </w:sdtContent>
      </w:sdt>
      <w:r w:rsidR="00C73E13">
        <w:t>.</w:t>
      </w:r>
    </w:p>
    <w:p w14:paraId="0C860366" w14:textId="1927EB93" w:rsidR="00E25E16" w:rsidRDefault="00C43636" w:rsidP="004577EC">
      <w:r>
        <w:t xml:space="preserve">Para iniciar una prueba utilizando </w:t>
      </w:r>
      <w:r w:rsidR="00C73E13" w:rsidRPr="002C1303">
        <w:rPr>
          <w:i/>
        </w:rPr>
        <w:t>ApacheBench</w:t>
      </w:r>
      <w:r w:rsidR="00C73E13">
        <w:t xml:space="preserve">, se debe ejecutar </w:t>
      </w:r>
      <w:r w:rsidR="00895274">
        <w:t xml:space="preserve">desde la terminal de Windows el </w:t>
      </w:r>
      <w:r w:rsidR="00C73E13">
        <w:t>siguiente</w:t>
      </w:r>
      <w:r w:rsidR="00895274">
        <w:t xml:space="preserve"> comando</w:t>
      </w:r>
      <w:r>
        <w:t>:</w:t>
      </w:r>
      <w:r w:rsidR="00C73E13">
        <w:t xml:space="preserve"> </w:t>
      </w:r>
      <w:r w:rsidR="00C73E13" w:rsidRPr="003F0217">
        <w:rPr>
          <w:b/>
        </w:rPr>
        <w:t>ab –</w:t>
      </w:r>
      <w:r w:rsidR="00C73E13">
        <w:rPr>
          <w:b/>
        </w:rPr>
        <w:t>c 10</w:t>
      </w:r>
      <w:r w:rsidR="00C73E13" w:rsidRPr="003F0217">
        <w:rPr>
          <w:b/>
        </w:rPr>
        <w:t xml:space="preserve"> –</w:t>
      </w:r>
      <w:r w:rsidR="00C73E13">
        <w:rPr>
          <w:b/>
        </w:rPr>
        <w:t>n</w:t>
      </w:r>
      <w:r w:rsidR="00C73E13" w:rsidRPr="003F0217">
        <w:rPr>
          <w:b/>
        </w:rPr>
        <w:t xml:space="preserve"> 10</w:t>
      </w:r>
      <w:r w:rsidR="00C73E13">
        <w:rPr>
          <w:b/>
        </w:rPr>
        <w:t>0</w:t>
      </w:r>
      <w:r w:rsidR="00C73E13" w:rsidRPr="003F0217">
        <w:rPr>
          <w:b/>
        </w:rPr>
        <w:t xml:space="preserve"> </w:t>
      </w:r>
      <w:hyperlink r:id="rId44" w:history="1">
        <w:r w:rsidR="00C73E13" w:rsidRPr="00C73E13">
          <w:rPr>
            <w:rStyle w:val="Hipervnculo"/>
            <w:b/>
            <w:bCs/>
            <w:color w:val="auto"/>
            <w:u w:val="none"/>
          </w:rPr>
          <w:t>http://localhost:4200/</w:t>
        </w:r>
      </w:hyperlink>
      <w:r w:rsidR="00C73E13" w:rsidRPr="00C73E13">
        <w:rPr>
          <w:b/>
          <w:bCs/>
        </w:rPr>
        <w:t>,</w:t>
      </w:r>
      <w:r w:rsidR="00C73E13">
        <w:rPr>
          <w:b/>
          <w:bCs/>
        </w:rPr>
        <w:t xml:space="preserve"> </w:t>
      </w:r>
      <w:r w:rsidR="00C73E13" w:rsidRPr="00C73E13">
        <w:t>colocando</w:t>
      </w:r>
      <w:r w:rsidR="00C73E13">
        <w:t xml:space="preserve"> </w:t>
      </w:r>
      <w:r w:rsidR="00895274">
        <w:t xml:space="preserve">en el comando </w:t>
      </w:r>
      <w:r w:rsidR="00C73E13">
        <w:t>el número de petic</w:t>
      </w:r>
      <w:r w:rsidR="00895274">
        <w:t>iones y el número de conexiones</w:t>
      </w:r>
      <w:r w:rsidR="00C73E13">
        <w:t>.</w:t>
      </w:r>
    </w:p>
    <w:p w14:paraId="4FF99A86" w14:textId="2769686F" w:rsidR="00C73E13" w:rsidRDefault="00410875" w:rsidP="004577EC">
      <w:ins w:id="922" w:author="Daniel Casagallo" w:date="2020-12-21T19:10:00Z">
        <w:r>
          <w:rPr>
            <w:rFonts w:cs="Arial"/>
            <w:color w:val="000000" w:themeColor="text1"/>
            <w:lang w:eastAsia="pt-BR"/>
          </w:rPr>
          <w:t>La</w:t>
        </w:r>
        <w:r w:rsidRPr="0088760E">
          <w:t xml:space="preserve"> </w:t>
        </w:r>
      </w:ins>
      <w:r w:rsidR="0088760E" w:rsidRPr="0088760E">
        <w:fldChar w:fldCharType="begin"/>
      </w:r>
      <w:r w:rsidR="0088760E" w:rsidRPr="0088760E">
        <w:instrText xml:space="preserve"> REF _Ref57540002 \h  \* MERGEFORMAT </w:instrText>
      </w:r>
      <w:r w:rsidR="0088760E" w:rsidRPr="0088760E">
        <w:fldChar w:fldCharType="separate"/>
      </w:r>
      <w:r w:rsidR="0063139F" w:rsidRPr="0063139F">
        <w:rPr>
          <w:b/>
          <w:bCs/>
        </w:rPr>
        <w:t xml:space="preserve">Fig.  </w:t>
      </w:r>
      <w:r w:rsidR="0063139F" w:rsidRPr="0063139F">
        <w:rPr>
          <w:b/>
          <w:bCs/>
          <w:noProof/>
        </w:rPr>
        <w:t>36</w:t>
      </w:r>
      <w:r w:rsidR="0088760E" w:rsidRPr="0088760E">
        <w:fldChar w:fldCharType="end"/>
      </w:r>
      <w:r w:rsidR="0088760E">
        <w:t xml:space="preserve"> ilustra una de las </w:t>
      </w:r>
      <w:r w:rsidR="00AE42BD">
        <w:t>6</w:t>
      </w:r>
      <w:r w:rsidR="0088760E">
        <w:t xml:space="preserve"> pruebas de rendimiento </w:t>
      </w:r>
      <w:r w:rsidR="00895274">
        <w:t xml:space="preserve">ejecutadas, </w:t>
      </w:r>
      <w:r w:rsidR="0088760E">
        <w:t xml:space="preserve">al enviar </w:t>
      </w:r>
      <w:r w:rsidR="00895274">
        <w:t>30</w:t>
      </w:r>
      <w:r w:rsidR="00AE42BD">
        <w:t>0</w:t>
      </w:r>
      <w:r w:rsidR="0088760E">
        <w:t xml:space="preserve"> peticiones simultáneamente</w:t>
      </w:r>
      <w:r w:rsidR="00895274">
        <w:t xml:space="preserve"> </w:t>
      </w:r>
      <w:r w:rsidR="00895274">
        <w:rPr>
          <w:rFonts w:cs="Arial"/>
        </w:rPr>
        <w:t xml:space="preserve">hacia 3 rutas del </w:t>
      </w:r>
      <w:del w:id="923" w:author="Daniel Casagallo" w:date="2020-12-21T18:43:00Z">
        <w:r w:rsidR="00895274" w:rsidDel="0096106E">
          <w:rPr>
            <w:rFonts w:cs="Arial"/>
          </w:rPr>
          <w:delText>Sistema</w:delText>
        </w:r>
      </w:del>
      <w:ins w:id="924" w:author="Daniel Casagallo" w:date="2020-12-21T18:43:00Z">
        <w:r w:rsidR="0096106E">
          <w:rPr>
            <w:rFonts w:cs="Arial"/>
          </w:rPr>
          <w:t>Sistema</w:t>
        </w:r>
      </w:ins>
      <w:r w:rsidR="00895274">
        <w:rPr>
          <w:rFonts w:cs="Arial"/>
        </w:rPr>
        <w:t xml:space="preserve"> </w:t>
      </w:r>
      <w:del w:id="925" w:author="Daniel Casagallo" w:date="2020-12-21T18:44:00Z">
        <w:r w:rsidR="00895274" w:rsidDel="0096106E">
          <w:rPr>
            <w:rFonts w:cs="Arial"/>
          </w:rPr>
          <w:delText>Web</w:delText>
        </w:r>
      </w:del>
      <w:ins w:id="926" w:author="Daniel Casagallo" w:date="2020-12-21T18:44:00Z">
        <w:r w:rsidR="0096106E">
          <w:rPr>
            <w:rFonts w:cs="Arial"/>
          </w:rPr>
          <w:t>Web</w:t>
        </w:r>
      </w:ins>
      <w:r w:rsidR="00895274">
        <w:rPr>
          <w:rFonts w:cs="Arial"/>
        </w:rPr>
        <w:t xml:space="preserve"> incluyendo la raíz</w:t>
      </w:r>
      <w:r w:rsidR="0088760E">
        <w:t>.</w:t>
      </w:r>
      <w:r w:rsidR="00895274">
        <w:t xml:space="preserve"> Los resultados reflejan que se obtiene </w:t>
      </w:r>
      <w:r w:rsidR="0088760E">
        <w:t>u</w:t>
      </w:r>
      <w:r w:rsidR="00895274">
        <w:t xml:space="preserve">n porcentaje del 0% de errores y </w:t>
      </w:r>
      <w:r w:rsidR="0088760E">
        <w:t xml:space="preserve">con una medida de </w:t>
      </w:r>
      <w:r w:rsidR="00AE42BD">
        <w:t>195</w:t>
      </w:r>
      <w:r w:rsidR="0088760E">
        <w:t xml:space="preserve"> milisegundos</w:t>
      </w:r>
      <w:r w:rsidR="00895274">
        <w:t xml:space="preserve"> en respuesta a cada petición</w:t>
      </w:r>
      <w:r w:rsidR="0088760E">
        <w:t xml:space="preserve">. </w:t>
      </w:r>
      <w:r w:rsidR="00895274">
        <w:t xml:space="preserve">Mientras que el resultado de las demás pruebas ejecutadas conjuntamente se detalla en el </w:t>
      </w:r>
      <w:r w:rsidR="0088760E" w:rsidRPr="00272DF0">
        <w:t xml:space="preserve">Manual de </w:t>
      </w:r>
      <w:r w:rsidR="0088760E">
        <w:t xml:space="preserve">Técnico </w:t>
      </w:r>
      <w:r w:rsidR="0088760E">
        <w:rPr>
          <w:rStyle w:val="normaltextrun"/>
          <w:rFonts w:cs="Arial"/>
          <w:color w:val="000000"/>
          <w:shd w:val="clear" w:color="auto" w:fill="FFFFFF"/>
        </w:rPr>
        <w:t>(pág. 75 - 76).</w:t>
      </w:r>
      <w:r w:rsidR="0088760E">
        <w:rPr>
          <w:rStyle w:val="eop"/>
          <w:rFonts w:cs="Arial"/>
          <w:color w:val="000000"/>
          <w:shd w:val="clear" w:color="auto" w:fill="FFFFFF"/>
        </w:rPr>
        <w:t> </w:t>
      </w:r>
    </w:p>
    <w:p w14:paraId="2616DC76" w14:textId="34498EB5" w:rsidR="00C73E13" w:rsidRDefault="00AE42BD" w:rsidP="00AE42BD">
      <w:pPr>
        <w:jc w:val="center"/>
      </w:pPr>
      <w:r>
        <w:rPr>
          <w:noProof/>
          <w:lang w:val="es-ES" w:eastAsia="es-ES"/>
        </w:rPr>
        <w:drawing>
          <wp:inline distT="0" distB="0" distL="0" distR="0" wp14:anchorId="018B9B05" wp14:editId="05E66A8E">
            <wp:extent cx="5400040" cy="962892"/>
            <wp:effectExtent l="57150" t="57150" r="105410" b="123190"/>
            <wp:docPr id="1445412427" name="Imagen 144541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96289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370F21" w14:textId="60919D9B" w:rsidR="00C73E13" w:rsidRPr="00C73E13" w:rsidRDefault="00C73E13" w:rsidP="00C73E13">
      <w:pPr>
        <w:pStyle w:val="Descripcin"/>
        <w:jc w:val="center"/>
        <w:rPr>
          <w:i w:val="0"/>
          <w:iCs w:val="0"/>
          <w:color w:val="auto"/>
          <w:sz w:val="20"/>
          <w:szCs w:val="20"/>
        </w:rPr>
      </w:pPr>
      <w:bookmarkStart w:id="927" w:name="_Ref57540002"/>
      <w:bookmarkStart w:id="928" w:name="_Toc58342142"/>
      <w:r w:rsidRPr="00C73E13">
        <w:rPr>
          <w:b/>
          <w:bCs/>
          <w:i w:val="0"/>
          <w:iCs w:val="0"/>
          <w:color w:val="auto"/>
          <w:sz w:val="20"/>
          <w:szCs w:val="20"/>
        </w:rPr>
        <w:t xml:space="preserve">Fig.  </w:t>
      </w:r>
      <w:r w:rsidRPr="00C73E13">
        <w:rPr>
          <w:b/>
          <w:bCs/>
          <w:i w:val="0"/>
          <w:iCs w:val="0"/>
          <w:color w:val="auto"/>
          <w:sz w:val="20"/>
          <w:szCs w:val="20"/>
        </w:rPr>
        <w:fldChar w:fldCharType="begin"/>
      </w:r>
      <w:r w:rsidRPr="00C73E13">
        <w:rPr>
          <w:b/>
          <w:bCs/>
          <w:i w:val="0"/>
          <w:iCs w:val="0"/>
          <w:color w:val="auto"/>
          <w:sz w:val="20"/>
          <w:szCs w:val="20"/>
        </w:rPr>
        <w:instrText xml:space="preserve"> SEQ Fig._ \* ARABIC </w:instrText>
      </w:r>
      <w:r w:rsidRPr="00C73E13">
        <w:rPr>
          <w:b/>
          <w:bCs/>
          <w:i w:val="0"/>
          <w:iCs w:val="0"/>
          <w:color w:val="auto"/>
          <w:sz w:val="20"/>
          <w:szCs w:val="20"/>
        </w:rPr>
        <w:fldChar w:fldCharType="separate"/>
      </w:r>
      <w:r w:rsidR="0063139F">
        <w:rPr>
          <w:b/>
          <w:bCs/>
          <w:i w:val="0"/>
          <w:iCs w:val="0"/>
          <w:noProof/>
          <w:color w:val="auto"/>
          <w:sz w:val="20"/>
          <w:szCs w:val="20"/>
        </w:rPr>
        <w:t>36</w:t>
      </w:r>
      <w:r w:rsidRPr="00C73E13">
        <w:rPr>
          <w:b/>
          <w:bCs/>
          <w:i w:val="0"/>
          <w:iCs w:val="0"/>
          <w:color w:val="auto"/>
          <w:sz w:val="20"/>
          <w:szCs w:val="20"/>
        </w:rPr>
        <w:fldChar w:fldCharType="end"/>
      </w:r>
      <w:bookmarkEnd w:id="927"/>
      <w:r w:rsidRPr="00C73E13">
        <w:rPr>
          <w:b/>
          <w:bCs/>
          <w:i w:val="0"/>
          <w:iCs w:val="0"/>
          <w:color w:val="auto"/>
          <w:sz w:val="20"/>
          <w:szCs w:val="20"/>
        </w:rPr>
        <w:t>:</w:t>
      </w:r>
      <w:r w:rsidR="00895274">
        <w:rPr>
          <w:i w:val="0"/>
          <w:iCs w:val="0"/>
          <w:color w:val="auto"/>
          <w:sz w:val="20"/>
          <w:szCs w:val="20"/>
        </w:rPr>
        <w:t xml:space="preserve"> Prueba de rendimiento 1 - 30</w:t>
      </w:r>
      <w:r w:rsidRPr="00C73E13">
        <w:rPr>
          <w:i w:val="0"/>
          <w:iCs w:val="0"/>
          <w:color w:val="auto"/>
          <w:sz w:val="20"/>
          <w:szCs w:val="20"/>
        </w:rPr>
        <w:t>0 Peticiones</w:t>
      </w:r>
      <w:bookmarkEnd w:id="928"/>
    </w:p>
    <w:p w14:paraId="71430C33" w14:textId="2D588E2C" w:rsidR="00C43636" w:rsidRDefault="00EF433F" w:rsidP="00C43636">
      <w:r>
        <w:t>En base a los</w:t>
      </w:r>
      <w:r w:rsidR="00895274">
        <w:t xml:space="preserve"> resultados </w:t>
      </w:r>
      <w:r>
        <w:t xml:space="preserve">de </w:t>
      </w:r>
      <w:r w:rsidR="00C43636">
        <w:t>rendimiento</w:t>
      </w:r>
      <w:r>
        <w:t xml:space="preserve"> generados</w:t>
      </w:r>
      <w:r w:rsidR="00895274">
        <w:t xml:space="preserve">, se determina que el </w:t>
      </w:r>
      <w:del w:id="929" w:author="Daniel Casagallo" w:date="2020-12-21T18:43:00Z">
        <w:r w:rsidR="00895274" w:rsidDel="0096106E">
          <w:delText>Sistema</w:delText>
        </w:r>
      </w:del>
      <w:ins w:id="930" w:author="Daniel Casagallo" w:date="2020-12-21T18:43:00Z">
        <w:r w:rsidR="0096106E">
          <w:t>Sistema</w:t>
        </w:r>
      </w:ins>
      <w:r w:rsidR="00895274">
        <w:t xml:space="preserve"> </w:t>
      </w:r>
      <w:del w:id="931" w:author="Daniel Casagallo" w:date="2020-12-21T18:44:00Z">
        <w:r w:rsidR="00895274" w:rsidDel="0096106E">
          <w:delText>Web</w:delText>
        </w:r>
      </w:del>
      <w:ins w:id="932" w:author="Daniel Casagallo" w:date="2020-12-21T18:44:00Z">
        <w:r w:rsidR="0096106E">
          <w:t>Web</w:t>
        </w:r>
      </w:ins>
      <w:r w:rsidR="00895274">
        <w:t xml:space="preserve"> está preparado para responder adecuadamente </w:t>
      </w:r>
      <w:r w:rsidR="00C43636">
        <w:t xml:space="preserve">ante múltiples peticiones </w:t>
      </w:r>
      <w:r w:rsidR="00895274">
        <w:t>simultáneas</w:t>
      </w:r>
      <w:r w:rsidR="00AA7A3B">
        <w:t>,</w:t>
      </w:r>
      <w:r w:rsidR="00895274">
        <w:t xml:space="preserve"> </w:t>
      </w:r>
      <w:r w:rsidR="00C43636" w:rsidRPr="00E25E16">
        <w:t>sin reduc</w:t>
      </w:r>
      <w:r w:rsidR="00895274">
        <w:t xml:space="preserve">ir el rendimiento del </w:t>
      </w:r>
      <w:del w:id="933" w:author="Daniel Casagallo" w:date="2020-12-21T18:43:00Z">
        <w:r w:rsidR="00895274" w:rsidDel="0096106E">
          <w:delText>sistema</w:delText>
        </w:r>
      </w:del>
      <w:ins w:id="934" w:author="Daniel Casagallo" w:date="2020-12-21T18:43:00Z">
        <w:r w:rsidR="0096106E">
          <w:t>Sistema</w:t>
        </w:r>
      </w:ins>
      <w:r w:rsidR="00895274">
        <w:t xml:space="preserve"> o el colapso </w:t>
      </w:r>
      <w:del w:id="935" w:author="Daniel Casagallo" w:date="2020-12-21T19:01:00Z">
        <w:r w:rsidR="00895274" w:rsidDel="00410875">
          <w:delText>del mismo</w:delText>
        </w:r>
      </w:del>
      <w:ins w:id="936" w:author="Daniel Casagallo" w:date="2020-12-21T19:01:00Z">
        <w:r w:rsidR="00410875">
          <w:t>de este</w:t>
        </w:r>
      </w:ins>
      <w:r w:rsidR="00895274">
        <w:t xml:space="preserve">. </w:t>
      </w:r>
    </w:p>
    <w:p w14:paraId="0EBAF8B7" w14:textId="77777777" w:rsidR="0088760E" w:rsidRDefault="0088760E" w:rsidP="0088760E">
      <w:pPr>
        <w:pStyle w:val="Ttulo3"/>
      </w:pPr>
      <w:bookmarkStart w:id="937" w:name="_Toc57452472"/>
      <w:bookmarkStart w:id="938" w:name="_Toc58342096"/>
      <w:r>
        <w:t>Pruebas de compatibilidad</w:t>
      </w:r>
      <w:bookmarkEnd w:id="937"/>
      <w:bookmarkEnd w:id="938"/>
      <w:r>
        <w:t xml:space="preserve"> </w:t>
      </w:r>
    </w:p>
    <w:p w14:paraId="1DC7A2BD" w14:textId="541F808B" w:rsidR="0088760E" w:rsidRDefault="00FD211F" w:rsidP="004577EC">
      <w:r>
        <w:t>Son</w:t>
      </w:r>
      <w:r w:rsidR="0088760E">
        <w:t xml:space="preserve"> </w:t>
      </w:r>
      <w:r w:rsidR="00A86997">
        <w:t>aquellas</w:t>
      </w:r>
      <w:r w:rsidR="00A86997" w:rsidRPr="0088760E">
        <w:t xml:space="preserve"> </w:t>
      </w:r>
      <w:r w:rsidR="0088760E" w:rsidRPr="0088760E">
        <w:t xml:space="preserve">que se realiza para </w:t>
      </w:r>
      <w:r w:rsidR="002C55E3">
        <w:t xml:space="preserve">verificar y </w:t>
      </w:r>
      <w:r w:rsidR="0088760E" w:rsidRPr="0088760E">
        <w:t>comprobar</w:t>
      </w:r>
      <w:r w:rsidR="0088760E">
        <w:t xml:space="preserve"> </w:t>
      </w:r>
      <w:r w:rsidR="00895274">
        <w:t xml:space="preserve">la presentación de la información y diversos contenidos multimedia en diferentes </w:t>
      </w:r>
      <w:r w:rsidR="0088760E" w:rsidRPr="0088760E">
        <w:t xml:space="preserve">navegadores </w:t>
      </w:r>
      <w:del w:id="939" w:author="Daniel Casagallo" w:date="2020-12-21T18:44:00Z">
        <w:r w:rsidR="00895274" w:rsidDel="0096106E">
          <w:delText>web</w:delText>
        </w:r>
      </w:del>
      <w:ins w:id="940" w:author="Daniel Casagallo" w:date="2020-12-21T18:44:00Z">
        <w:r w:rsidR="0096106E">
          <w:t>Web</w:t>
        </w:r>
      </w:ins>
      <w:r w:rsidR="006B7188">
        <w:t xml:space="preserve"> y </w:t>
      </w:r>
      <w:del w:id="941" w:author="Daniel Casagallo" w:date="2020-12-21T18:43:00Z">
        <w:r w:rsidR="006B7188" w:rsidDel="0096106E">
          <w:delText>Sistema</w:delText>
        </w:r>
      </w:del>
      <w:ins w:id="942" w:author="Daniel Casagallo" w:date="2020-12-21T18:43:00Z">
        <w:r w:rsidR="0096106E">
          <w:t>Sistema</w:t>
        </w:r>
      </w:ins>
      <w:r w:rsidR="006B7188">
        <w:t>s Operativos</w:t>
      </w:r>
      <w:r w:rsidR="00A86997">
        <w:t xml:space="preserve"> </w:t>
      </w:r>
      <w:sdt>
        <w:sdtPr>
          <w:id w:val="-1013373713"/>
          <w:citation/>
        </w:sdtPr>
        <w:sdtContent>
          <w:r w:rsidR="00A86997">
            <w:fldChar w:fldCharType="begin"/>
          </w:r>
          <w:r w:rsidR="00A86997">
            <w:rPr>
              <w:lang w:val="es-MX"/>
            </w:rPr>
            <w:instrText xml:space="preserve"> CITATION YAA19 \l 2058 </w:instrText>
          </w:r>
          <w:r w:rsidR="00A86997">
            <w:fldChar w:fldCharType="separate"/>
          </w:r>
          <w:r w:rsidR="009C7FA6" w:rsidRPr="009C7FA6">
            <w:rPr>
              <w:noProof/>
              <w:lang w:val="es-MX"/>
            </w:rPr>
            <w:t>[33]</w:t>
          </w:r>
          <w:r w:rsidR="00A86997">
            <w:fldChar w:fldCharType="end"/>
          </w:r>
        </w:sdtContent>
      </w:sdt>
      <w:r w:rsidR="00A86997">
        <w:t>.</w:t>
      </w:r>
    </w:p>
    <w:p w14:paraId="70A97114" w14:textId="2F63F517" w:rsidR="00EF433F" w:rsidRDefault="00EF433F" w:rsidP="004577EC"/>
    <w:p w14:paraId="28BE51B1" w14:textId="2850C114" w:rsidR="00EF433F" w:rsidRDefault="00EF433F" w:rsidP="004577EC"/>
    <w:p w14:paraId="3D0BE492" w14:textId="77777777" w:rsidR="00EF433F" w:rsidRDefault="00EF433F" w:rsidP="004577EC"/>
    <w:p w14:paraId="395E0AD0" w14:textId="290460BF" w:rsidR="00155EC2" w:rsidRPr="00155EC2" w:rsidRDefault="00155EC2" w:rsidP="004577EC">
      <w:pPr>
        <w:rPr>
          <w:b/>
          <w:bCs/>
        </w:rPr>
      </w:pPr>
      <w:del w:id="943" w:author="Daniel Casagallo" w:date="2020-12-21T18:43:00Z">
        <w:r w:rsidRPr="00155EC2" w:rsidDel="0096106E">
          <w:rPr>
            <w:b/>
            <w:bCs/>
          </w:rPr>
          <w:lastRenderedPageBreak/>
          <w:delText>Sistema</w:delText>
        </w:r>
      </w:del>
      <w:ins w:id="944" w:author="Daniel Casagallo" w:date="2020-12-21T18:43:00Z">
        <w:r w:rsidR="0096106E">
          <w:rPr>
            <w:b/>
            <w:bCs/>
          </w:rPr>
          <w:t>Sistema</w:t>
        </w:r>
      </w:ins>
      <w:r w:rsidRPr="00155EC2">
        <w:rPr>
          <w:b/>
          <w:bCs/>
        </w:rPr>
        <w:t xml:space="preserve"> </w:t>
      </w:r>
      <w:del w:id="945" w:author="Daniel Casagallo" w:date="2020-12-21T18:44:00Z">
        <w:r w:rsidRPr="00155EC2" w:rsidDel="0096106E">
          <w:rPr>
            <w:b/>
            <w:bCs/>
          </w:rPr>
          <w:delText>Web</w:delText>
        </w:r>
      </w:del>
      <w:ins w:id="946" w:author="Daniel Casagallo" w:date="2020-12-21T18:44:00Z">
        <w:r w:rsidR="0096106E">
          <w:rPr>
            <w:b/>
            <w:bCs/>
          </w:rPr>
          <w:t>Web</w:t>
        </w:r>
      </w:ins>
    </w:p>
    <w:p w14:paraId="579447FD" w14:textId="0EA74CF5" w:rsidR="00BC7DAB" w:rsidRDefault="00BC7DAB" w:rsidP="004577EC">
      <w:r>
        <w:t>L</w:t>
      </w:r>
      <w:r w:rsidRPr="00A86997">
        <w:t>a</w:t>
      </w:r>
      <w:r>
        <w:t xml:space="preserve"> </w:t>
      </w:r>
      <w:r w:rsidRPr="00BC7DAB">
        <w:fldChar w:fldCharType="begin"/>
      </w:r>
      <w:r w:rsidRPr="00BC7DAB">
        <w:instrText xml:space="preserve"> REF _Ref58123975 \h  \* MERGEFORMAT </w:instrText>
      </w:r>
      <w:r w:rsidRPr="00BC7DAB">
        <w:fldChar w:fldCharType="separate"/>
      </w:r>
      <w:r w:rsidR="009C7FA6" w:rsidRPr="009C7FA6">
        <w:rPr>
          <w:b/>
          <w:bCs/>
        </w:rPr>
        <w:t xml:space="preserve">TABLA </w:t>
      </w:r>
      <w:r w:rsidR="009C7FA6" w:rsidRPr="009C7FA6">
        <w:rPr>
          <w:b/>
          <w:bCs/>
          <w:noProof/>
        </w:rPr>
        <w:t>VI</w:t>
      </w:r>
      <w:r w:rsidRPr="00BC7DAB">
        <w:fldChar w:fldCharType="end"/>
      </w:r>
      <w:r>
        <w:t xml:space="preserve"> </w:t>
      </w:r>
      <w:r w:rsidR="002C55E3">
        <w:t xml:space="preserve">presenta una </w:t>
      </w:r>
      <w:r w:rsidRPr="00A86997">
        <w:t xml:space="preserve">lista de </w:t>
      </w:r>
      <w:r>
        <w:t xml:space="preserve">navegadores </w:t>
      </w:r>
      <w:r w:rsidR="006B7188">
        <w:t xml:space="preserve">con sus versiones </w:t>
      </w:r>
      <w:r>
        <w:t>utilizados para</w:t>
      </w:r>
      <w:r w:rsidRPr="00A86997">
        <w:t xml:space="preserve"> </w:t>
      </w:r>
      <w:r>
        <w:t xml:space="preserve">realizar </w:t>
      </w:r>
      <w:r w:rsidR="006B7188">
        <w:t>estas pruebas, v</w:t>
      </w:r>
      <w:r>
        <w:t xml:space="preserve">erificando </w:t>
      </w:r>
      <w:r w:rsidR="006B7188">
        <w:t>de esta manera que la presentación de la información y contenido multimedia se presenten de forma homogénea</w:t>
      </w:r>
      <w:r w:rsidRPr="00A86997">
        <w:t xml:space="preserve">. </w:t>
      </w:r>
      <w:r w:rsidR="006B7188">
        <w:t xml:space="preserve">Por otra parte, </w:t>
      </w:r>
      <w:r w:rsidR="00155EC2" w:rsidRPr="00155EC2">
        <w:fldChar w:fldCharType="begin"/>
      </w:r>
      <w:r w:rsidR="00155EC2" w:rsidRPr="00155EC2">
        <w:instrText xml:space="preserve"> REF _Ref58124808 \h  \* MERGEFORMAT </w:instrText>
      </w:r>
      <w:r w:rsidR="00155EC2" w:rsidRPr="00155EC2">
        <w:fldChar w:fldCharType="separate"/>
      </w:r>
      <w:r w:rsidR="0063139F" w:rsidRPr="0063139F">
        <w:rPr>
          <w:b/>
          <w:bCs/>
        </w:rPr>
        <w:br/>
      </w:r>
      <w:ins w:id="947" w:author="Daniel Casagallo" w:date="2020-12-21T19:10:00Z">
        <w:r w:rsidR="00410875">
          <w:rPr>
            <w:rFonts w:cs="Arial"/>
            <w:color w:val="000000" w:themeColor="text1"/>
            <w:lang w:eastAsia="pt-BR"/>
          </w:rPr>
          <w:t>l</w:t>
        </w:r>
        <w:r w:rsidR="00410875">
          <w:rPr>
            <w:rFonts w:cs="Arial"/>
            <w:color w:val="000000" w:themeColor="text1"/>
            <w:lang w:eastAsia="pt-BR"/>
          </w:rPr>
          <w:t>a</w:t>
        </w:r>
        <w:r w:rsidR="00410875" w:rsidRPr="0063139F">
          <w:rPr>
            <w:b/>
            <w:bCs/>
          </w:rPr>
          <w:t xml:space="preserve"> </w:t>
        </w:r>
      </w:ins>
      <w:r w:rsidR="0063139F" w:rsidRPr="0063139F">
        <w:rPr>
          <w:b/>
          <w:bCs/>
        </w:rPr>
        <w:t>Fig.</w:t>
      </w:r>
      <w:r w:rsidR="0063139F" w:rsidRPr="0063139F">
        <w:rPr>
          <w:b/>
          <w:bCs/>
          <w:noProof/>
        </w:rPr>
        <w:t xml:space="preserve">  </w:t>
      </w:r>
      <w:r w:rsidR="0063139F">
        <w:rPr>
          <w:b/>
          <w:bCs/>
          <w:iCs/>
          <w:noProof/>
          <w:sz w:val="20"/>
          <w:szCs w:val="20"/>
        </w:rPr>
        <w:t>37</w:t>
      </w:r>
      <w:r w:rsidR="00155EC2" w:rsidRPr="00155EC2">
        <w:fldChar w:fldCharType="end"/>
      </w:r>
      <w:r w:rsidR="00155EC2" w:rsidRPr="00155EC2">
        <w:t xml:space="preserve"> </w:t>
      </w:r>
      <w:r w:rsidR="006B7188">
        <w:t>ilustra e</w:t>
      </w:r>
      <w:r w:rsidR="00155EC2">
        <w:t>l</w:t>
      </w:r>
      <w:r w:rsidRPr="00A86997">
        <w:t xml:space="preserve"> resultado </w:t>
      </w:r>
      <w:r w:rsidR="006B7188">
        <w:t>de la p</w:t>
      </w:r>
      <w:r w:rsidRPr="00A86997">
        <w:t>rueba</w:t>
      </w:r>
      <w:r w:rsidR="006B7188">
        <w:t xml:space="preserve"> ejecutada</w:t>
      </w:r>
      <w:r w:rsidRPr="00A86997">
        <w:t xml:space="preserve">. </w:t>
      </w:r>
      <w:r w:rsidR="00EF433F">
        <w:t>Por otra parte,</w:t>
      </w:r>
      <w:r w:rsidR="006B7188">
        <w:t xml:space="preserve"> </w:t>
      </w:r>
      <w:r w:rsidR="00EF433F">
        <w:t xml:space="preserve">el resultado de las </w:t>
      </w:r>
      <w:r w:rsidR="00EF433F" w:rsidRPr="00A86997">
        <w:t xml:space="preserve">pruebas realizadas </w:t>
      </w:r>
      <w:r w:rsidR="00EF433F">
        <w:t>se detalla</w:t>
      </w:r>
      <w:r w:rsidR="006B7188">
        <w:t xml:space="preserve"> en el </w:t>
      </w:r>
      <w:r w:rsidRPr="00A86997">
        <w:t>Manual técnico</w:t>
      </w:r>
      <w:r w:rsidR="006B7188">
        <w:t xml:space="preserve"> </w:t>
      </w:r>
      <w:r w:rsidRPr="00AE42BD">
        <w:t xml:space="preserve">(páginas 76 - </w:t>
      </w:r>
      <w:r w:rsidR="00AE42BD">
        <w:t>79</w:t>
      </w:r>
      <w:r w:rsidRPr="00AE42BD">
        <w:t>).</w:t>
      </w:r>
    </w:p>
    <w:p w14:paraId="03FDF8AF" w14:textId="555F3F19" w:rsidR="00155EC2" w:rsidRPr="006B7188" w:rsidRDefault="00155EC2" w:rsidP="006B7188">
      <w:pPr>
        <w:keepNext/>
        <w:jc w:val="center"/>
        <w:rPr>
          <w:iCs/>
          <w:sz w:val="20"/>
          <w:szCs w:val="20"/>
        </w:rPr>
      </w:pPr>
      <w:bookmarkStart w:id="948" w:name="_Toc58342143"/>
      <w:r>
        <w:rPr>
          <w:noProof/>
          <w:lang w:val="es-ES" w:eastAsia="es-ES"/>
        </w:rPr>
        <w:drawing>
          <wp:inline distT="0" distB="0" distL="0" distR="0" wp14:anchorId="5E02A374" wp14:editId="0B93384C">
            <wp:extent cx="3575713" cy="1887508"/>
            <wp:effectExtent l="57150" t="57150" r="120015" b="11303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7326" cy="189891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949" w:name="_Ref58124808"/>
      <w:r w:rsidR="006B7188">
        <w:rPr>
          <w:b/>
          <w:bCs/>
          <w:i/>
          <w:iCs/>
          <w:sz w:val="20"/>
          <w:szCs w:val="20"/>
        </w:rPr>
        <w:br/>
      </w:r>
      <w:r w:rsidRPr="006B7188">
        <w:rPr>
          <w:b/>
          <w:bCs/>
          <w:iCs/>
          <w:sz w:val="20"/>
          <w:szCs w:val="20"/>
        </w:rPr>
        <w:t xml:space="preserve">Fig.  </w:t>
      </w:r>
      <w:r w:rsidRPr="006B7188">
        <w:rPr>
          <w:b/>
          <w:bCs/>
          <w:iCs/>
          <w:sz w:val="20"/>
          <w:szCs w:val="20"/>
        </w:rPr>
        <w:fldChar w:fldCharType="begin"/>
      </w:r>
      <w:r w:rsidRPr="006B7188">
        <w:rPr>
          <w:b/>
          <w:bCs/>
          <w:iCs/>
          <w:sz w:val="20"/>
          <w:szCs w:val="20"/>
        </w:rPr>
        <w:instrText xml:space="preserve"> SEQ Fig._ \* ARABIC </w:instrText>
      </w:r>
      <w:r w:rsidRPr="006B7188">
        <w:rPr>
          <w:b/>
          <w:bCs/>
          <w:iCs/>
          <w:sz w:val="20"/>
          <w:szCs w:val="20"/>
        </w:rPr>
        <w:fldChar w:fldCharType="separate"/>
      </w:r>
      <w:r w:rsidR="0063139F">
        <w:rPr>
          <w:b/>
          <w:bCs/>
          <w:iCs/>
          <w:noProof/>
          <w:sz w:val="20"/>
          <w:szCs w:val="20"/>
        </w:rPr>
        <w:t>37</w:t>
      </w:r>
      <w:r w:rsidRPr="006B7188">
        <w:rPr>
          <w:b/>
          <w:bCs/>
          <w:iCs/>
          <w:sz w:val="20"/>
          <w:szCs w:val="20"/>
        </w:rPr>
        <w:fldChar w:fldCharType="end"/>
      </w:r>
      <w:bookmarkEnd w:id="949"/>
      <w:r w:rsidRPr="006B7188">
        <w:rPr>
          <w:b/>
          <w:bCs/>
          <w:iCs/>
          <w:sz w:val="20"/>
          <w:szCs w:val="20"/>
        </w:rPr>
        <w:t>:</w:t>
      </w:r>
      <w:r w:rsidRPr="006B7188">
        <w:rPr>
          <w:iCs/>
          <w:sz w:val="20"/>
          <w:szCs w:val="20"/>
        </w:rPr>
        <w:t xml:space="preserve"> Prueba de compatibilidad </w:t>
      </w:r>
      <w:r w:rsidR="006B7188">
        <w:rPr>
          <w:iCs/>
          <w:sz w:val="20"/>
          <w:szCs w:val="20"/>
        </w:rPr>
        <w:t xml:space="preserve">en el navegador </w:t>
      </w:r>
      <w:r w:rsidRPr="002C1303">
        <w:rPr>
          <w:i/>
          <w:iCs/>
          <w:sz w:val="20"/>
          <w:szCs w:val="20"/>
        </w:rPr>
        <w:t>Microsoft Edge</w:t>
      </w:r>
      <w:bookmarkEnd w:id="948"/>
    </w:p>
    <w:p w14:paraId="2B7875BD" w14:textId="75BD92D2" w:rsidR="00BC7DAB" w:rsidRPr="00BC7DAB" w:rsidRDefault="00BC7DAB" w:rsidP="00BC7DAB">
      <w:pPr>
        <w:pStyle w:val="Descripcin"/>
        <w:keepNext/>
        <w:jc w:val="center"/>
        <w:rPr>
          <w:i w:val="0"/>
          <w:iCs w:val="0"/>
          <w:color w:val="auto"/>
          <w:sz w:val="20"/>
          <w:szCs w:val="20"/>
        </w:rPr>
      </w:pPr>
      <w:bookmarkStart w:id="950" w:name="_Ref58123975"/>
      <w:bookmarkStart w:id="951" w:name="_Toc58407723"/>
      <w:r w:rsidRPr="00BC7DAB">
        <w:rPr>
          <w:b/>
          <w:bCs/>
          <w:i w:val="0"/>
          <w:iCs w:val="0"/>
          <w:color w:val="auto"/>
          <w:sz w:val="20"/>
          <w:szCs w:val="20"/>
        </w:rPr>
        <w:t xml:space="preserve">TABLA </w:t>
      </w:r>
      <w:r w:rsidRPr="00BC7DAB">
        <w:rPr>
          <w:b/>
          <w:bCs/>
          <w:i w:val="0"/>
          <w:iCs w:val="0"/>
          <w:color w:val="auto"/>
          <w:sz w:val="20"/>
          <w:szCs w:val="20"/>
        </w:rPr>
        <w:fldChar w:fldCharType="begin"/>
      </w:r>
      <w:r w:rsidRPr="00BC7DAB">
        <w:rPr>
          <w:b/>
          <w:bCs/>
          <w:i w:val="0"/>
          <w:iCs w:val="0"/>
          <w:color w:val="auto"/>
          <w:sz w:val="20"/>
          <w:szCs w:val="20"/>
        </w:rPr>
        <w:instrText xml:space="preserve"> SEQ TABLA \* ROMAN </w:instrText>
      </w:r>
      <w:r w:rsidRPr="00BC7DAB">
        <w:rPr>
          <w:b/>
          <w:bCs/>
          <w:i w:val="0"/>
          <w:iCs w:val="0"/>
          <w:color w:val="auto"/>
          <w:sz w:val="20"/>
          <w:szCs w:val="20"/>
        </w:rPr>
        <w:fldChar w:fldCharType="separate"/>
      </w:r>
      <w:r w:rsidR="009C7FA6">
        <w:rPr>
          <w:b/>
          <w:bCs/>
          <w:i w:val="0"/>
          <w:iCs w:val="0"/>
          <w:noProof/>
          <w:color w:val="auto"/>
          <w:sz w:val="20"/>
          <w:szCs w:val="20"/>
        </w:rPr>
        <w:t>VI</w:t>
      </w:r>
      <w:r w:rsidRPr="00BC7DAB">
        <w:rPr>
          <w:b/>
          <w:bCs/>
          <w:i w:val="0"/>
          <w:iCs w:val="0"/>
          <w:color w:val="auto"/>
          <w:sz w:val="20"/>
          <w:szCs w:val="20"/>
        </w:rPr>
        <w:fldChar w:fldCharType="end"/>
      </w:r>
      <w:bookmarkEnd w:id="950"/>
      <w:r w:rsidRPr="00BC7DAB">
        <w:rPr>
          <w:b/>
          <w:bCs/>
          <w:i w:val="0"/>
          <w:iCs w:val="0"/>
          <w:color w:val="auto"/>
          <w:sz w:val="20"/>
          <w:szCs w:val="20"/>
        </w:rPr>
        <w:t>:</w:t>
      </w:r>
      <w:r w:rsidRPr="00BC7DAB">
        <w:rPr>
          <w:i w:val="0"/>
          <w:iCs w:val="0"/>
          <w:color w:val="auto"/>
          <w:sz w:val="20"/>
          <w:szCs w:val="20"/>
        </w:rPr>
        <w:t xml:space="preserve"> </w:t>
      </w:r>
      <w:r>
        <w:rPr>
          <w:i w:val="0"/>
          <w:iCs w:val="0"/>
          <w:color w:val="auto"/>
          <w:sz w:val="20"/>
          <w:szCs w:val="20"/>
        </w:rPr>
        <w:t xml:space="preserve">Navegadores </w:t>
      </w:r>
      <w:r w:rsidR="006B7188">
        <w:rPr>
          <w:i w:val="0"/>
          <w:iCs w:val="0"/>
          <w:color w:val="auto"/>
          <w:sz w:val="20"/>
          <w:szCs w:val="20"/>
        </w:rPr>
        <w:t>utilizados</w:t>
      </w:r>
      <w:r w:rsidR="00D0082E">
        <w:rPr>
          <w:i w:val="0"/>
          <w:iCs w:val="0"/>
          <w:color w:val="auto"/>
          <w:sz w:val="20"/>
          <w:szCs w:val="20"/>
        </w:rPr>
        <w:t xml:space="preserve"> para las p</w:t>
      </w:r>
      <w:r>
        <w:rPr>
          <w:i w:val="0"/>
          <w:iCs w:val="0"/>
          <w:color w:val="auto"/>
          <w:sz w:val="20"/>
          <w:szCs w:val="20"/>
        </w:rPr>
        <w:t>ruebas</w:t>
      </w:r>
      <w:r w:rsidRPr="00BC7DAB">
        <w:rPr>
          <w:i w:val="0"/>
          <w:iCs w:val="0"/>
          <w:color w:val="auto"/>
          <w:sz w:val="20"/>
          <w:szCs w:val="20"/>
        </w:rPr>
        <w:t xml:space="preserve"> de compatibilidad</w:t>
      </w:r>
      <w:bookmarkEnd w:id="951"/>
    </w:p>
    <w:tbl>
      <w:tblPr>
        <w:tblStyle w:val="Tablaconcuadrculaclara"/>
        <w:tblW w:w="8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5"/>
        <w:gridCol w:w="2694"/>
      </w:tblGrid>
      <w:tr w:rsidR="00BC7DAB" w14:paraId="0A9AF8CE" w14:textId="77777777" w:rsidTr="00022730">
        <w:trPr>
          <w:trHeight w:val="489"/>
          <w:jc w:val="center"/>
        </w:trPr>
        <w:tc>
          <w:tcPr>
            <w:tcW w:w="283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DFE4D43" w14:textId="77777777" w:rsidR="00BC7DAB" w:rsidRDefault="00BC7DAB" w:rsidP="00022730">
            <w:pPr>
              <w:jc w:val="center"/>
              <w:rPr>
                <w:rFonts w:cs="Arial"/>
                <w:b/>
                <w:sz w:val="22"/>
                <w:szCs w:val="22"/>
                <w:lang w:eastAsia="pt-BR"/>
              </w:rPr>
            </w:pPr>
            <w:r>
              <w:rPr>
                <w:rFonts w:cs="Arial"/>
                <w:b/>
                <w:lang w:eastAsia="pt-BR"/>
              </w:rPr>
              <w:t>NOMBRE</w:t>
            </w:r>
          </w:p>
        </w:tc>
        <w:tc>
          <w:tcPr>
            <w:tcW w:w="283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FE6D9E1" w14:textId="77777777" w:rsidR="00BC7DAB" w:rsidRDefault="00BC7DAB" w:rsidP="00022730">
            <w:pPr>
              <w:jc w:val="center"/>
              <w:rPr>
                <w:rFonts w:cs="Arial"/>
                <w:b/>
                <w:lang w:eastAsia="pt-BR"/>
              </w:rPr>
            </w:pPr>
            <w:r>
              <w:rPr>
                <w:rFonts w:cs="Arial"/>
                <w:b/>
                <w:lang w:eastAsia="pt-BR"/>
              </w:rPr>
              <w:t xml:space="preserve">VERSIÓN </w:t>
            </w:r>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6418513" w14:textId="77777777" w:rsidR="00BC7DAB" w:rsidRDefault="00BC7DAB" w:rsidP="00022730">
            <w:pPr>
              <w:jc w:val="center"/>
              <w:rPr>
                <w:rFonts w:cs="Arial"/>
                <w:b/>
                <w:lang w:eastAsia="pt-BR"/>
              </w:rPr>
            </w:pPr>
            <w:r>
              <w:rPr>
                <w:rFonts w:cs="Arial"/>
                <w:b/>
                <w:lang w:eastAsia="pt-BR"/>
              </w:rPr>
              <w:t>OBSERVACION</w:t>
            </w:r>
          </w:p>
        </w:tc>
      </w:tr>
      <w:tr w:rsidR="00BC7DAB" w14:paraId="066BDAD1" w14:textId="77777777" w:rsidTr="00022730">
        <w:trPr>
          <w:trHeight w:val="636"/>
          <w:jc w:val="center"/>
        </w:trPr>
        <w:tc>
          <w:tcPr>
            <w:tcW w:w="2835" w:type="dxa"/>
            <w:tcBorders>
              <w:top w:val="single" w:sz="4" w:space="0" w:color="auto"/>
              <w:left w:val="single" w:sz="4" w:space="0" w:color="auto"/>
              <w:bottom w:val="single" w:sz="4" w:space="0" w:color="auto"/>
              <w:right w:val="single" w:sz="4" w:space="0" w:color="auto"/>
            </w:tcBorders>
            <w:vAlign w:val="center"/>
            <w:hideMark/>
          </w:tcPr>
          <w:p w14:paraId="7647B493" w14:textId="77777777" w:rsidR="00BC7DAB" w:rsidRPr="002C1303" w:rsidRDefault="00BC7DAB" w:rsidP="00022730">
            <w:pPr>
              <w:jc w:val="center"/>
              <w:rPr>
                <w:rFonts w:cs="Arial"/>
                <w:i/>
                <w:lang w:eastAsia="pt-BR"/>
              </w:rPr>
            </w:pPr>
            <w:r w:rsidRPr="002C1303">
              <w:rPr>
                <w:rFonts w:cs="Arial"/>
                <w:i/>
                <w:lang w:eastAsia="pt-BR"/>
              </w:rPr>
              <w:t>Microsoft Edge</w:t>
            </w:r>
          </w:p>
        </w:tc>
        <w:tc>
          <w:tcPr>
            <w:tcW w:w="2835" w:type="dxa"/>
            <w:tcBorders>
              <w:top w:val="single" w:sz="4" w:space="0" w:color="auto"/>
              <w:left w:val="single" w:sz="4" w:space="0" w:color="auto"/>
              <w:bottom w:val="single" w:sz="4" w:space="0" w:color="auto"/>
              <w:right w:val="single" w:sz="4" w:space="0" w:color="auto"/>
            </w:tcBorders>
            <w:vAlign w:val="center"/>
            <w:hideMark/>
          </w:tcPr>
          <w:p w14:paraId="37E75F04" w14:textId="541360BD" w:rsidR="00BC7DAB" w:rsidRDefault="00BC7DAB" w:rsidP="00022730">
            <w:pPr>
              <w:jc w:val="center"/>
              <w:rPr>
                <w:rFonts w:cs="Arial"/>
                <w:lang w:eastAsia="pt-BR"/>
              </w:rPr>
            </w:pPr>
            <w:r>
              <w:rPr>
                <w:rFonts w:cs="Arial"/>
                <w:lang w:eastAsia="pt-BR"/>
              </w:rPr>
              <w:t>8</w:t>
            </w:r>
            <w:r w:rsidR="00155EC2">
              <w:rPr>
                <w:rFonts w:cs="Arial"/>
                <w:lang w:eastAsia="pt-BR"/>
              </w:rPr>
              <w:t>7</w:t>
            </w:r>
            <w:r>
              <w:rPr>
                <w:rFonts w:cs="Arial"/>
                <w:lang w:eastAsia="pt-BR"/>
              </w:rPr>
              <w:t>.0.6</w:t>
            </w:r>
            <w:r w:rsidR="00155EC2">
              <w:rPr>
                <w:rFonts w:cs="Arial"/>
                <w:lang w:eastAsia="pt-BR"/>
              </w:rPr>
              <w:t>64</w:t>
            </w:r>
            <w:r>
              <w:rPr>
                <w:rFonts w:cs="Arial"/>
                <w:lang w:eastAsia="pt-BR"/>
              </w:rPr>
              <w:t>.5</w:t>
            </w:r>
            <w:r w:rsidR="00155EC2">
              <w:rPr>
                <w:rFonts w:cs="Arial"/>
                <w:lang w:eastAsia="pt-BR"/>
              </w:rPr>
              <w:t>5</w:t>
            </w:r>
          </w:p>
        </w:tc>
        <w:tc>
          <w:tcPr>
            <w:tcW w:w="2694" w:type="dxa"/>
            <w:tcBorders>
              <w:top w:val="single" w:sz="4" w:space="0" w:color="auto"/>
              <w:left w:val="single" w:sz="4" w:space="0" w:color="auto"/>
              <w:bottom w:val="single" w:sz="4" w:space="0" w:color="auto"/>
              <w:right w:val="single" w:sz="4" w:space="0" w:color="auto"/>
            </w:tcBorders>
            <w:vAlign w:val="center"/>
            <w:hideMark/>
          </w:tcPr>
          <w:p w14:paraId="423500C8" w14:textId="77777777" w:rsidR="00BC7DAB" w:rsidRDefault="00BC7DAB" w:rsidP="00022730">
            <w:pPr>
              <w:jc w:val="center"/>
              <w:rPr>
                <w:rFonts w:cs="Arial"/>
                <w:lang w:eastAsia="pt-BR"/>
              </w:rPr>
            </w:pPr>
            <w:r>
              <w:rPr>
                <w:rFonts w:cs="Arial"/>
                <w:lang w:eastAsia="pt-BR"/>
              </w:rPr>
              <w:t>Totalmente funcional</w:t>
            </w:r>
          </w:p>
        </w:tc>
      </w:tr>
      <w:tr w:rsidR="00BC7DAB" w14:paraId="1729A358" w14:textId="77777777" w:rsidTr="00022730">
        <w:trPr>
          <w:trHeight w:val="636"/>
          <w:jc w:val="center"/>
        </w:trPr>
        <w:tc>
          <w:tcPr>
            <w:tcW w:w="2835" w:type="dxa"/>
            <w:tcBorders>
              <w:top w:val="single" w:sz="4" w:space="0" w:color="auto"/>
              <w:left w:val="single" w:sz="4" w:space="0" w:color="auto"/>
              <w:bottom w:val="single" w:sz="4" w:space="0" w:color="auto"/>
              <w:right w:val="single" w:sz="4" w:space="0" w:color="auto"/>
            </w:tcBorders>
            <w:vAlign w:val="center"/>
            <w:hideMark/>
          </w:tcPr>
          <w:p w14:paraId="72B63573" w14:textId="77777777" w:rsidR="00BC7DAB" w:rsidRPr="002C1303" w:rsidRDefault="00BC7DAB" w:rsidP="00022730">
            <w:pPr>
              <w:jc w:val="center"/>
              <w:rPr>
                <w:rFonts w:cs="Arial"/>
                <w:i/>
                <w:lang w:eastAsia="pt-BR"/>
              </w:rPr>
            </w:pPr>
            <w:r w:rsidRPr="002C1303">
              <w:rPr>
                <w:rFonts w:cs="Arial"/>
                <w:i/>
                <w:lang w:eastAsia="pt-BR"/>
              </w:rPr>
              <w:t>Google Chrome</w:t>
            </w:r>
          </w:p>
        </w:tc>
        <w:tc>
          <w:tcPr>
            <w:tcW w:w="2835" w:type="dxa"/>
            <w:tcBorders>
              <w:top w:val="single" w:sz="4" w:space="0" w:color="auto"/>
              <w:left w:val="single" w:sz="4" w:space="0" w:color="auto"/>
              <w:bottom w:val="single" w:sz="4" w:space="0" w:color="auto"/>
              <w:right w:val="single" w:sz="4" w:space="0" w:color="auto"/>
            </w:tcBorders>
            <w:vAlign w:val="center"/>
            <w:hideMark/>
          </w:tcPr>
          <w:p w14:paraId="532D7F74" w14:textId="7B305B05" w:rsidR="00BC7DAB" w:rsidRDefault="00BC7DAB" w:rsidP="00022730">
            <w:pPr>
              <w:jc w:val="center"/>
              <w:rPr>
                <w:rFonts w:cs="Arial"/>
                <w:lang w:eastAsia="pt-BR"/>
              </w:rPr>
            </w:pPr>
            <w:r>
              <w:rPr>
                <w:rFonts w:cs="Arial"/>
                <w:lang w:eastAsia="pt-BR"/>
              </w:rPr>
              <w:t>87.0.4280.</w:t>
            </w:r>
            <w:r w:rsidR="00155EC2">
              <w:rPr>
                <w:rFonts w:cs="Arial"/>
                <w:lang w:eastAsia="pt-BR"/>
              </w:rPr>
              <w:t>88</w:t>
            </w:r>
          </w:p>
        </w:tc>
        <w:tc>
          <w:tcPr>
            <w:tcW w:w="2694" w:type="dxa"/>
            <w:tcBorders>
              <w:top w:val="single" w:sz="4" w:space="0" w:color="auto"/>
              <w:left w:val="single" w:sz="4" w:space="0" w:color="auto"/>
              <w:bottom w:val="single" w:sz="4" w:space="0" w:color="auto"/>
              <w:right w:val="single" w:sz="4" w:space="0" w:color="auto"/>
            </w:tcBorders>
            <w:vAlign w:val="center"/>
            <w:hideMark/>
          </w:tcPr>
          <w:p w14:paraId="137F5697" w14:textId="77777777" w:rsidR="00BC7DAB" w:rsidRDefault="00BC7DAB" w:rsidP="00022730">
            <w:pPr>
              <w:jc w:val="center"/>
              <w:rPr>
                <w:rFonts w:cs="Arial"/>
                <w:lang w:eastAsia="pt-BR"/>
              </w:rPr>
            </w:pPr>
            <w:r>
              <w:rPr>
                <w:rFonts w:cs="Arial"/>
                <w:lang w:eastAsia="pt-BR"/>
              </w:rPr>
              <w:t>Totalmente funcional</w:t>
            </w:r>
          </w:p>
        </w:tc>
      </w:tr>
      <w:tr w:rsidR="00BC7DAB" w14:paraId="10E3F1DC" w14:textId="77777777" w:rsidTr="00022730">
        <w:trPr>
          <w:trHeight w:val="636"/>
          <w:jc w:val="center"/>
        </w:trPr>
        <w:tc>
          <w:tcPr>
            <w:tcW w:w="2835" w:type="dxa"/>
            <w:tcBorders>
              <w:top w:val="single" w:sz="4" w:space="0" w:color="auto"/>
              <w:left w:val="single" w:sz="4" w:space="0" w:color="auto"/>
              <w:bottom w:val="single" w:sz="4" w:space="0" w:color="auto"/>
              <w:right w:val="single" w:sz="4" w:space="0" w:color="auto"/>
            </w:tcBorders>
            <w:vAlign w:val="center"/>
            <w:hideMark/>
          </w:tcPr>
          <w:p w14:paraId="336C1B32" w14:textId="77777777" w:rsidR="00BC7DAB" w:rsidRPr="002C1303" w:rsidRDefault="00BC7DAB" w:rsidP="00022730">
            <w:pPr>
              <w:jc w:val="center"/>
              <w:rPr>
                <w:rFonts w:cs="Arial"/>
                <w:i/>
                <w:lang w:eastAsia="pt-BR"/>
              </w:rPr>
            </w:pPr>
            <w:r w:rsidRPr="002C1303">
              <w:rPr>
                <w:rFonts w:cs="Arial"/>
                <w:i/>
                <w:lang w:eastAsia="pt-BR"/>
              </w:rPr>
              <w:t>Mozilla Firefox</w:t>
            </w:r>
          </w:p>
        </w:tc>
        <w:tc>
          <w:tcPr>
            <w:tcW w:w="2835" w:type="dxa"/>
            <w:tcBorders>
              <w:top w:val="single" w:sz="4" w:space="0" w:color="auto"/>
              <w:left w:val="single" w:sz="4" w:space="0" w:color="auto"/>
              <w:bottom w:val="single" w:sz="4" w:space="0" w:color="auto"/>
              <w:right w:val="single" w:sz="4" w:space="0" w:color="auto"/>
            </w:tcBorders>
            <w:vAlign w:val="center"/>
            <w:hideMark/>
          </w:tcPr>
          <w:p w14:paraId="555C17CB" w14:textId="77777777" w:rsidR="00BC7DAB" w:rsidRDefault="00BC7DAB" w:rsidP="00022730">
            <w:pPr>
              <w:jc w:val="center"/>
              <w:rPr>
                <w:rFonts w:cs="Arial"/>
                <w:lang w:eastAsia="pt-BR"/>
              </w:rPr>
            </w:pPr>
            <w:r>
              <w:rPr>
                <w:rFonts w:cs="Arial"/>
                <w:lang w:eastAsia="pt-BR"/>
              </w:rPr>
              <w:t>83.0</w:t>
            </w:r>
          </w:p>
        </w:tc>
        <w:tc>
          <w:tcPr>
            <w:tcW w:w="2694" w:type="dxa"/>
            <w:tcBorders>
              <w:top w:val="single" w:sz="4" w:space="0" w:color="auto"/>
              <w:left w:val="single" w:sz="4" w:space="0" w:color="auto"/>
              <w:bottom w:val="single" w:sz="4" w:space="0" w:color="auto"/>
              <w:right w:val="single" w:sz="4" w:space="0" w:color="auto"/>
            </w:tcBorders>
            <w:vAlign w:val="center"/>
            <w:hideMark/>
          </w:tcPr>
          <w:p w14:paraId="49099D4A" w14:textId="64C54BE4" w:rsidR="00BC7DAB" w:rsidRDefault="00155EC2" w:rsidP="00BC7DAB">
            <w:pPr>
              <w:keepNext/>
              <w:jc w:val="center"/>
              <w:rPr>
                <w:rFonts w:cs="Arial"/>
                <w:szCs w:val="22"/>
                <w:lang w:eastAsia="pt-BR"/>
              </w:rPr>
            </w:pPr>
            <w:r>
              <w:rPr>
                <w:rFonts w:cs="Arial"/>
                <w:lang w:eastAsia="pt-BR"/>
              </w:rPr>
              <w:t>Totalmente funcional</w:t>
            </w:r>
          </w:p>
        </w:tc>
      </w:tr>
    </w:tbl>
    <w:p w14:paraId="026962E5" w14:textId="7D3F9946" w:rsidR="00BC7DAB" w:rsidRDefault="00BC7DAB" w:rsidP="00BC7DAB">
      <w:pPr>
        <w:pStyle w:val="Descripcin"/>
      </w:pPr>
    </w:p>
    <w:p w14:paraId="0BE8127C" w14:textId="6590D7C8" w:rsidR="00155EC2" w:rsidRPr="00155EC2" w:rsidRDefault="00155EC2" w:rsidP="00155EC2">
      <w:pPr>
        <w:rPr>
          <w:b/>
          <w:bCs/>
        </w:rPr>
      </w:pPr>
      <w:del w:id="952" w:author="Daniel Casagallo" w:date="2020-12-21T18:44:00Z">
        <w:r w:rsidRPr="00155EC2" w:rsidDel="0096106E">
          <w:rPr>
            <w:b/>
            <w:bCs/>
          </w:rPr>
          <w:delText>Aplicación</w:delText>
        </w:r>
      </w:del>
      <w:ins w:id="953" w:author="Daniel Casagallo" w:date="2020-12-21T18:44:00Z">
        <w:r w:rsidR="0096106E">
          <w:rPr>
            <w:b/>
            <w:bCs/>
          </w:rPr>
          <w:t>Aplicación</w:t>
        </w:r>
      </w:ins>
      <w:r w:rsidRPr="00155EC2">
        <w:rPr>
          <w:b/>
          <w:bCs/>
        </w:rPr>
        <w:t xml:space="preserve"> </w:t>
      </w:r>
      <w:del w:id="954" w:author="Daniel Casagallo" w:date="2020-12-21T18:45:00Z">
        <w:r w:rsidRPr="00155EC2" w:rsidDel="0096106E">
          <w:rPr>
            <w:b/>
            <w:bCs/>
          </w:rPr>
          <w:delText>Móvil</w:delText>
        </w:r>
      </w:del>
      <w:ins w:id="955" w:author="Daniel Casagallo" w:date="2020-12-21T18:45:00Z">
        <w:r w:rsidR="0096106E">
          <w:rPr>
            <w:b/>
            <w:bCs/>
          </w:rPr>
          <w:t>Móvil</w:t>
        </w:r>
      </w:ins>
    </w:p>
    <w:p w14:paraId="77DF040F" w14:textId="60767EBE" w:rsidR="006B7188" w:rsidRDefault="00A86997" w:rsidP="00EF433F">
      <w:r>
        <w:t>L</w:t>
      </w:r>
      <w:r w:rsidRPr="00A86997">
        <w:t>a</w:t>
      </w:r>
      <w:r w:rsidR="00EF3CC3">
        <w:t xml:space="preserve"> </w:t>
      </w:r>
      <w:r w:rsidR="00EF3CC3" w:rsidRPr="00EF3CC3">
        <w:fldChar w:fldCharType="begin"/>
      </w:r>
      <w:r w:rsidR="00EF3CC3" w:rsidRPr="00EF3CC3">
        <w:instrText xml:space="preserve"> REF _Ref57541241 \h  \* MERGEFORMAT </w:instrText>
      </w:r>
      <w:r w:rsidR="00EF3CC3" w:rsidRPr="00EF3CC3">
        <w:fldChar w:fldCharType="separate"/>
      </w:r>
      <w:r w:rsidR="009C7FA6" w:rsidRPr="009C7FA6">
        <w:rPr>
          <w:b/>
          <w:bCs/>
        </w:rPr>
        <w:t xml:space="preserve">TABLA </w:t>
      </w:r>
      <w:r w:rsidR="009C7FA6" w:rsidRPr="009C7FA6">
        <w:rPr>
          <w:b/>
          <w:bCs/>
          <w:noProof/>
        </w:rPr>
        <w:t>VII</w:t>
      </w:r>
      <w:r w:rsidR="00EF3CC3" w:rsidRPr="00EF3CC3">
        <w:fldChar w:fldCharType="end"/>
      </w:r>
      <w:r w:rsidRPr="00A86997">
        <w:t xml:space="preserve"> </w:t>
      </w:r>
      <w:r w:rsidR="006B7188">
        <w:t xml:space="preserve">presenta una </w:t>
      </w:r>
      <w:r w:rsidR="006B7188" w:rsidRPr="00A86997">
        <w:t xml:space="preserve">lista de dispositivos </w:t>
      </w:r>
      <w:del w:id="956" w:author="Daniel Casagallo" w:date="2020-12-21T18:45:00Z">
        <w:r w:rsidR="006B7188" w:rsidDel="0096106E">
          <w:delText>móvil</w:delText>
        </w:r>
      </w:del>
      <w:ins w:id="957" w:author="Daniel Casagallo" w:date="2020-12-21T18:45:00Z">
        <w:r w:rsidR="0096106E">
          <w:t>Móvil</w:t>
        </w:r>
      </w:ins>
      <w:r w:rsidR="006B7188">
        <w:t>es con sus versiones utilizados para</w:t>
      </w:r>
      <w:r w:rsidR="006B7188" w:rsidRPr="00A86997">
        <w:t xml:space="preserve"> </w:t>
      </w:r>
      <w:r w:rsidR="006B7188">
        <w:t>realizar estas pruebas, verificando de esta manera que la presentación de la información, contenido multimedia y notificaciones se presenten de forma homogénea</w:t>
      </w:r>
      <w:r w:rsidR="006B7188" w:rsidRPr="00A86997">
        <w:t xml:space="preserve">. </w:t>
      </w:r>
      <w:r w:rsidR="006B7188">
        <w:t xml:space="preserve">Por otra </w:t>
      </w:r>
      <w:del w:id="958" w:author="Daniel Casagallo" w:date="2020-12-21T19:17:00Z">
        <w:r w:rsidR="006B7188" w:rsidRPr="0063139F" w:rsidDel="0025150B">
          <w:delText>parte</w:delText>
        </w:r>
      </w:del>
      <w:ins w:id="959" w:author="Daniel Casagallo" w:date="2020-12-21T19:17:00Z">
        <w:r w:rsidR="0025150B" w:rsidRPr="0063139F">
          <w:t>parte,</w:t>
        </w:r>
      </w:ins>
      <w:ins w:id="960" w:author="Daniel Casagallo" w:date="2020-12-21T19:10:00Z">
        <w:r w:rsidR="00410875">
          <w:t xml:space="preserve"> la</w:t>
        </w:r>
      </w:ins>
      <w:r w:rsidR="006B7188" w:rsidRPr="0063139F">
        <w:t xml:space="preserve"> </w:t>
      </w:r>
      <w:r w:rsidR="00BC7DAB" w:rsidRPr="0063139F">
        <w:fldChar w:fldCharType="begin"/>
      </w:r>
      <w:r w:rsidR="00BC7DAB" w:rsidRPr="0063139F">
        <w:instrText xml:space="preserve"> REF _Ref58124118 \h  \* MERGEFORMAT </w:instrText>
      </w:r>
      <w:r w:rsidR="00BC7DAB" w:rsidRPr="0063139F">
        <w:fldChar w:fldCharType="separate"/>
      </w:r>
      <w:r w:rsidR="006B7188" w:rsidRPr="0063139F">
        <w:rPr>
          <w:b/>
          <w:bCs/>
        </w:rPr>
        <w:t xml:space="preserve">Fig. </w:t>
      </w:r>
      <w:r w:rsidR="009C7FA6" w:rsidRPr="0063139F">
        <w:rPr>
          <w:b/>
          <w:bCs/>
          <w:noProof/>
        </w:rPr>
        <w:t>38</w:t>
      </w:r>
      <w:r w:rsidR="00BC7DAB" w:rsidRPr="0063139F">
        <w:fldChar w:fldCharType="end"/>
      </w:r>
      <w:r w:rsidRPr="00A86997">
        <w:t xml:space="preserve"> </w:t>
      </w:r>
      <w:r w:rsidR="006B7188">
        <w:t>ilustra el</w:t>
      </w:r>
      <w:r w:rsidR="006B7188" w:rsidRPr="00A86997">
        <w:t xml:space="preserve"> resultado </w:t>
      </w:r>
      <w:r w:rsidR="006B7188">
        <w:t>de la p</w:t>
      </w:r>
      <w:r w:rsidR="006B7188" w:rsidRPr="00A86997">
        <w:t>rueba</w:t>
      </w:r>
      <w:r w:rsidR="006B7188">
        <w:t xml:space="preserve"> ejecutada</w:t>
      </w:r>
      <w:r w:rsidR="006B7188" w:rsidRPr="00A86997">
        <w:t xml:space="preserve">. </w:t>
      </w:r>
      <w:r w:rsidR="00EF433F">
        <w:t xml:space="preserve">Por otra parte, el resultado de las </w:t>
      </w:r>
      <w:r w:rsidR="00EF433F" w:rsidRPr="00A86997">
        <w:t xml:space="preserve">pruebas realizadas </w:t>
      </w:r>
      <w:r w:rsidR="00EF433F">
        <w:t xml:space="preserve">se detalla en el </w:t>
      </w:r>
      <w:r w:rsidR="00EF433F" w:rsidRPr="00A86997">
        <w:t>Manual técnico</w:t>
      </w:r>
      <w:r w:rsidR="006B7188">
        <w:t xml:space="preserve"> </w:t>
      </w:r>
      <w:r w:rsidR="006B7188" w:rsidRPr="00AE42BD">
        <w:t>(</w:t>
      </w:r>
      <w:r w:rsidR="00EF433F" w:rsidRPr="00AE42BD">
        <w:t>pág.</w:t>
      </w:r>
      <w:r w:rsidR="006B7188" w:rsidRPr="00AE42BD">
        <w:t xml:space="preserve"> 76 - </w:t>
      </w:r>
      <w:r w:rsidR="006B7188">
        <w:t>79</w:t>
      </w:r>
      <w:r w:rsidR="006B7188" w:rsidRPr="00AE42BD">
        <w:t>).</w:t>
      </w:r>
    </w:p>
    <w:p w14:paraId="118A6B03" w14:textId="77777777" w:rsidR="002C1303" w:rsidRDefault="002C1303" w:rsidP="00EF433F"/>
    <w:p w14:paraId="2BA2E5FB" w14:textId="27AB3CB3" w:rsidR="00A86997" w:rsidRPr="00A86997" w:rsidRDefault="00A86997" w:rsidP="00A86997">
      <w:pPr>
        <w:pStyle w:val="Descripcin"/>
        <w:keepNext/>
        <w:jc w:val="center"/>
        <w:rPr>
          <w:i w:val="0"/>
          <w:iCs w:val="0"/>
          <w:color w:val="auto"/>
          <w:sz w:val="20"/>
          <w:szCs w:val="20"/>
        </w:rPr>
      </w:pPr>
      <w:bookmarkStart w:id="961" w:name="_Ref57541241"/>
      <w:bookmarkStart w:id="962" w:name="_Toc58407724"/>
      <w:r w:rsidRPr="00A86997">
        <w:rPr>
          <w:b/>
          <w:bCs/>
          <w:i w:val="0"/>
          <w:iCs w:val="0"/>
          <w:color w:val="auto"/>
          <w:sz w:val="20"/>
          <w:szCs w:val="20"/>
        </w:rPr>
        <w:lastRenderedPageBreak/>
        <w:t xml:space="preserve">TABLA </w:t>
      </w:r>
      <w:r w:rsidR="00BC7DAB">
        <w:rPr>
          <w:b/>
          <w:bCs/>
          <w:i w:val="0"/>
          <w:iCs w:val="0"/>
          <w:color w:val="auto"/>
          <w:sz w:val="20"/>
          <w:szCs w:val="20"/>
        </w:rPr>
        <w:fldChar w:fldCharType="begin"/>
      </w:r>
      <w:r w:rsidR="00BC7DAB">
        <w:rPr>
          <w:b/>
          <w:bCs/>
          <w:i w:val="0"/>
          <w:iCs w:val="0"/>
          <w:color w:val="auto"/>
          <w:sz w:val="20"/>
          <w:szCs w:val="20"/>
        </w:rPr>
        <w:instrText xml:space="preserve"> SEQ TABLA \* ROMAN </w:instrText>
      </w:r>
      <w:r w:rsidR="00BC7DAB">
        <w:rPr>
          <w:b/>
          <w:bCs/>
          <w:i w:val="0"/>
          <w:iCs w:val="0"/>
          <w:color w:val="auto"/>
          <w:sz w:val="20"/>
          <w:szCs w:val="20"/>
        </w:rPr>
        <w:fldChar w:fldCharType="separate"/>
      </w:r>
      <w:r w:rsidR="009C7FA6">
        <w:rPr>
          <w:b/>
          <w:bCs/>
          <w:i w:val="0"/>
          <w:iCs w:val="0"/>
          <w:noProof/>
          <w:color w:val="auto"/>
          <w:sz w:val="20"/>
          <w:szCs w:val="20"/>
        </w:rPr>
        <w:t>VII</w:t>
      </w:r>
      <w:r w:rsidR="00BC7DAB">
        <w:rPr>
          <w:b/>
          <w:bCs/>
          <w:i w:val="0"/>
          <w:iCs w:val="0"/>
          <w:color w:val="auto"/>
          <w:sz w:val="20"/>
          <w:szCs w:val="20"/>
        </w:rPr>
        <w:fldChar w:fldCharType="end"/>
      </w:r>
      <w:bookmarkEnd w:id="961"/>
      <w:r w:rsidRPr="00A86997">
        <w:rPr>
          <w:b/>
          <w:bCs/>
          <w:i w:val="0"/>
          <w:iCs w:val="0"/>
          <w:color w:val="auto"/>
          <w:sz w:val="20"/>
          <w:szCs w:val="20"/>
        </w:rPr>
        <w:t>:</w:t>
      </w:r>
      <w:r w:rsidRPr="00A86997">
        <w:rPr>
          <w:i w:val="0"/>
          <w:iCs w:val="0"/>
          <w:color w:val="auto"/>
          <w:sz w:val="20"/>
          <w:szCs w:val="20"/>
        </w:rPr>
        <w:t xml:space="preserve"> Dispositivos </w:t>
      </w:r>
      <w:r w:rsidR="006B7188">
        <w:rPr>
          <w:i w:val="0"/>
          <w:iCs w:val="0"/>
          <w:color w:val="auto"/>
          <w:sz w:val="20"/>
          <w:szCs w:val="20"/>
        </w:rPr>
        <w:t>utilizados</w:t>
      </w:r>
      <w:r w:rsidR="00D0082E">
        <w:rPr>
          <w:i w:val="0"/>
          <w:iCs w:val="0"/>
          <w:color w:val="auto"/>
          <w:sz w:val="20"/>
          <w:szCs w:val="20"/>
        </w:rPr>
        <w:t xml:space="preserve"> para las pruebas de c</w:t>
      </w:r>
      <w:r w:rsidRPr="00A86997">
        <w:rPr>
          <w:i w:val="0"/>
          <w:iCs w:val="0"/>
          <w:color w:val="auto"/>
          <w:sz w:val="20"/>
          <w:szCs w:val="20"/>
        </w:rPr>
        <w:t>ompatibilidad</w:t>
      </w:r>
      <w:bookmarkEnd w:id="962"/>
      <w:r w:rsidR="00BC7DAB">
        <w:rPr>
          <w:i w:val="0"/>
          <w:iCs w:val="0"/>
          <w:color w:val="auto"/>
          <w:sz w:val="20"/>
          <w:szCs w:val="20"/>
        </w:rPr>
        <w:t xml:space="preserve"> </w:t>
      </w:r>
    </w:p>
    <w:tbl>
      <w:tblPr>
        <w:tblStyle w:val="Tablaconcuadrcula"/>
        <w:tblW w:w="0" w:type="auto"/>
        <w:jc w:val="center"/>
        <w:tblLook w:val="04A0" w:firstRow="1" w:lastRow="0" w:firstColumn="1" w:lastColumn="0" w:noHBand="0" w:noVBand="1"/>
      </w:tblPr>
      <w:tblGrid>
        <w:gridCol w:w="3539"/>
        <w:gridCol w:w="3773"/>
      </w:tblGrid>
      <w:tr w:rsidR="00A86997" w14:paraId="1D02A8FF" w14:textId="77777777" w:rsidTr="00E058D1">
        <w:trPr>
          <w:trHeight w:val="528"/>
          <w:jc w:val="center"/>
        </w:trPr>
        <w:tc>
          <w:tcPr>
            <w:tcW w:w="7312" w:type="dxa"/>
            <w:gridSpan w:val="2"/>
            <w:shd w:val="clear" w:color="auto" w:fill="D9D9D9" w:themeFill="background1" w:themeFillShade="D9"/>
            <w:vAlign w:val="center"/>
          </w:tcPr>
          <w:p w14:paraId="551B8D25" w14:textId="2591BFE7" w:rsidR="00A86997" w:rsidRPr="00447DF1" w:rsidRDefault="00E058D1" w:rsidP="006C4E28">
            <w:pPr>
              <w:jc w:val="center"/>
              <w:rPr>
                <w:rFonts w:cs="Arial"/>
                <w:b/>
              </w:rPr>
            </w:pPr>
            <w:r>
              <w:rPr>
                <w:rFonts w:cs="Arial"/>
                <w:b/>
              </w:rPr>
              <w:t>CARACTERÍSTICAS</w:t>
            </w:r>
          </w:p>
        </w:tc>
      </w:tr>
      <w:tr w:rsidR="00A86997" w14:paraId="1FDB6001" w14:textId="77777777" w:rsidTr="00D0082E">
        <w:trPr>
          <w:trHeight w:val="902"/>
          <w:jc w:val="center"/>
        </w:trPr>
        <w:tc>
          <w:tcPr>
            <w:tcW w:w="3539" w:type="dxa"/>
            <w:vAlign w:val="center"/>
          </w:tcPr>
          <w:p w14:paraId="0A1A0F57" w14:textId="74227148" w:rsidR="00A86997" w:rsidRPr="00447DF1" w:rsidRDefault="00A86997" w:rsidP="006C4E28">
            <w:pPr>
              <w:jc w:val="center"/>
              <w:rPr>
                <w:rFonts w:cs="Arial"/>
              </w:rPr>
            </w:pPr>
            <w:r>
              <w:rPr>
                <w:rFonts w:cs="Arial"/>
                <w:b/>
                <w:iCs/>
              </w:rPr>
              <w:t>Huawei P10 Lite</w:t>
            </w:r>
          </w:p>
        </w:tc>
        <w:tc>
          <w:tcPr>
            <w:tcW w:w="3773" w:type="dxa"/>
            <w:vAlign w:val="center"/>
          </w:tcPr>
          <w:p w14:paraId="24CB21C6" w14:textId="150E3A3A" w:rsidR="00A86997" w:rsidRPr="00D0082E" w:rsidRDefault="00A86997" w:rsidP="00A86997">
            <w:pPr>
              <w:jc w:val="left"/>
              <w:rPr>
                <w:rFonts w:cs="Arial"/>
              </w:rPr>
            </w:pPr>
            <w:r w:rsidRPr="00D0082E">
              <w:rPr>
                <w:rFonts w:cs="Arial"/>
                <w:iCs/>
              </w:rPr>
              <w:t xml:space="preserve">Modelo: </w:t>
            </w:r>
            <w:r w:rsidRPr="00D0082E">
              <w:rPr>
                <w:rFonts w:cs="Arial"/>
                <w:bCs/>
                <w:iCs/>
              </w:rPr>
              <w:t>WAS-LX3</w:t>
            </w:r>
            <w:r w:rsidRPr="00D0082E">
              <w:rPr>
                <w:rFonts w:cs="Arial"/>
                <w:bCs/>
                <w:iCs/>
              </w:rPr>
              <w:br/>
            </w:r>
            <w:r w:rsidRPr="00D0082E">
              <w:rPr>
                <w:rFonts w:cs="Arial"/>
                <w:iCs/>
              </w:rPr>
              <w:t xml:space="preserve">Versión de Android:   </w:t>
            </w:r>
            <w:r w:rsidRPr="00D0082E">
              <w:rPr>
                <w:rFonts w:cs="Arial"/>
                <w:bCs/>
                <w:iCs/>
              </w:rPr>
              <w:t xml:space="preserve"> 8.0.0</w:t>
            </w:r>
          </w:p>
        </w:tc>
      </w:tr>
      <w:tr w:rsidR="00A86997" w14:paraId="7DAE535C" w14:textId="77777777" w:rsidTr="00D0082E">
        <w:trPr>
          <w:trHeight w:val="928"/>
          <w:jc w:val="center"/>
        </w:trPr>
        <w:tc>
          <w:tcPr>
            <w:tcW w:w="3539" w:type="dxa"/>
            <w:vAlign w:val="center"/>
          </w:tcPr>
          <w:p w14:paraId="3DFECD3F" w14:textId="42E497F6" w:rsidR="00A86997" w:rsidRPr="00A86997" w:rsidRDefault="00A86997" w:rsidP="006C4E28">
            <w:pPr>
              <w:jc w:val="center"/>
              <w:rPr>
                <w:rFonts w:cs="Arial"/>
                <w:b/>
                <w:bCs/>
              </w:rPr>
            </w:pPr>
            <w:r>
              <w:rPr>
                <w:rFonts w:cs="Arial"/>
                <w:b/>
                <w:bCs/>
              </w:rPr>
              <w:t>H</w:t>
            </w:r>
            <w:r w:rsidRPr="00A86997">
              <w:rPr>
                <w:rFonts w:cs="Arial"/>
                <w:b/>
                <w:bCs/>
              </w:rPr>
              <w:t xml:space="preserve">uawei </w:t>
            </w:r>
            <w:r>
              <w:rPr>
                <w:rFonts w:cs="Arial"/>
                <w:b/>
                <w:bCs/>
              </w:rPr>
              <w:t>M</w:t>
            </w:r>
            <w:r w:rsidRPr="00A86997">
              <w:rPr>
                <w:rFonts w:cs="Arial"/>
                <w:b/>
                <w:bCs/>
              </w:rPr>
              <w:t xml:space="preserve">ate 10 </w:t>
            </w:r>
            <w:r>
              <w:rPr>
                <w:rFonts w:cs="Arial"/>
                <w:b/>
                <w:bCs/>
              </w:rPr>
              <w:t>Li</w:t>
            </w:r>
            <w:r w:rsidRPr="00A86997">
              <w:rPr>
                <w:rFonts w:cs="Arial"/>
                <w:b/>
                <w:bCs/>
              </w:rPr>
              <w:t>te</w:t>
            </w:r>
          </w:p>
        </w:tc>
        <w:tc>
          <w:tcPr>
            <w:tcW w:w="3773" w:type="dxa"/>
            <w:vAlign w:val="center"/>
          </w:tcPr>
          <w:p w14:paraId="7314BD47" w14:textId="44CAE586" w:rsidR="00A86997" w:rsidRPr="00D0082E" w:rsidRDefault="00A86997" w:rsidP="00A86997">
            <w:pPr>
              <w:jc w:val="left"/>
              <w:rPr>
                <w:rFonts w:cs="Arial"/>
              </w:rPr>
            </w:pPr>
            <w:r w:rsidRPr="00D0082E">
              <w:rPr>
                <w:rFonts w:cs="Arial"/>
                <w:iCs/>
              </w:rPr>
              <w:t xml:space="preserve">Modelo: </w:t>
            </w:r>
            <w:r w:rsidRPr="00D0082E">
              <w:rPr>
                <w:rFonts w:cs="Arial"/>
                <w:bCs/>
                <w:iCs/>
              </w:rPr>
              <w:t>RNE-L03</w:t>
            </w:r>
            <w:r w:rsidRPr="00D0082E">
              <w:rPr>
                <w:rFonts w:cs="Arial"/>
                <w:bCs/>
                <w:iCs/>
              </w:rPr>
              <w:br/>
            </w:r>
            <w:r w:rsidRPr="00D0082E">
              <w:rPr>
                <w:rFonts w:cs="Arial"/>
                <w:iCs/>
              </w:rPr>
              <w:t xml:space="preserve">Versión de Android:   </w:t>
            </w:r>
            <w:r w:rsidRPr="00D0082E">
              <w:rPr>
                <w:rFonts w:cs="Arial"/>
                <w:bCs/>
                <w:iCs/>
              </w:rPr>
              <w:t xml:space="preserve"> 8.0.0</w:t>
            </w:r>
          </w:p>
        </w:tc>
      </w:tr>
    </w:tbl>
    <w:p w14:paraId="12D69A28" w14:textId="77777777" w:rsidR="002C1303" w:rsidRDefault="002C1303" w:rsidP="002C1303">
      <w:pPr>
        <w:jc w:val="center"/>
        <w:rPr>
          <w:b/>
          <w:bCs/>
          <w:iCs/>
          <w:sz w:val="20"/>
          <w:szCs w:val="20"/>
        </w:rPr>
      </w:pPr>
      <w:bookmarkStart w:id="963" w:name="_Toc58224481"/>
      <w:bookmarkStart w:id="964" w:name="_Toc58342144"/>
    </w:p>
    <w:p w14:paraId="4FF38383" w14:textId="4AE8F3EB" w:rsidR="0063139F" w:rsidRDefault="0063139F" w:rsidP="002C1303">
      <w:pPr>
        <w:jc w:val="center"/>
        <w:rPr>
          <w:iCs/>
          <w:sz w:val="20"/>
          <w:szCs w:val="20"/>
        </w:rPr>
      </w:pPr>
      <w:r>
        <w:rPr>
          <w:noProof/>
          <w:lang w:val="es-ES" w:eastAsia="es-ES"/>
        </w:rPr>
        <w:drawing>
          <wp:inline distT="0" distB="0" distL="0" distR="0" wp14:anchorId="13C70F9E" wp14:editId="5C23BAF4">
            <wp:extent cx="1398895" cy="2487530"/>
            <wp:effectExtent l="57150" t="57150" r="106680" b="1225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60210" cy="259656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bCs/>
          <w:i/>
          <w:iCs/>
          <w:sz w:val="20"/>
          <w:szCs w:val="20"/>
        </w:rPr>
        <w:br/>
      </w:r>
      <w:r w:rsidRPr="00D0082E">
        <w:rPr>
          <w:b/>
          <w:bCs/>
          <w:iCs/>
          <w:sz w:val="20"/>
          <w:szCs w:val="20"/>
        </w:rPr>
        <w:t xml:space="preserve">Fig.  </w:t>
      </w:r>
      <w:r w:rsidRPr="00D0082E">
        <w:rPr>
          <w:b/>
          <w:bCs/>
          <w:iCs/>
          <w:sz w:val="20"/>
          <w:szCs w:val="20"/>
        </w:rPr>
        <w:fldChar w:fldCharType="begin"/>
      </w:r>
      <w:r w:rsidRPr="00D0082E">
        <w:rPr>
          <w:b/>
          <w:bCs/>
          <w:iCs/>
          <w:sz w:val="20"/>
          <w:szCs w:val="20"/>
        </w:rPr>
        <w:instrText xml:space="preserve"> SEQ Fig._ \* ARABIC </w:instrText>
      </w:r>
      <w:r w:rsidRPr="00D0082E">
        <w:rPr>
          <w:b/>
          <w:bCs/>
          <w:iCs/>
          <w:sz w:val="20"/>
          <w:szCs w:val="20"/>
        </w:rPr>
        <w:fldChar w:fldCharType="separate"/>
      </w:r>
      <w:r>
        <w:rPr>
          <w:b/>
          <w:bCs/>
          <w:iCs/>
          <w:noProof/>
          <w:sz w:val="20"/>
          <w:szCs w:val="20"/>
        </w:rPr>
        <w:t>38</w:t>
      </w:r>
      <w:r w:rsidRPr="00D0082E">
        <w:rPr>
          <w:b/>
          <w:bCs/>
          <w:iCs/>
          <w:sz w:val="20"/>
          <w:szCs w:val="20"/>
        </w:rPr>
        <w:fldChar w:fldCharType="end"/>
      </w:r>
      <w:r w:rsidRPr="00D0082E">
        <w:rPr>
          <w:b/>
          <w:bCs/>
          <w:iCs/>
          <w:sz w:val="20"/>
          <w:szCs w:val="20"/>
        </w:rPr>
        <w:t>:</w:t>
      </w:r>
      <w:r w:rsidRPr="00D0082E">
        <w:rPr>
          <w:iCs/>
          <w:sz w:val="20"/>
          <w:szCs w:val="20"/>
        </w:rPr>
        <w:t xml:space="preserve"> Nueva Publicac</w:t>
      </w:r>
      <w:r>
        <w:rPr>
          <w:iCs/>
          <w:sz w:val="20"/>
          <w:szCs w:val="20"/>
        </w:rPr>
        <w:t xml:space="preserve">ión en un </w:t>
      </w:r>
      <w:r w:rsidRPr="00D0082E">
        <w:rPr>
          <w:iCs/>
          <w:sz w:val="20"/>
          <w:szCs w:val="20"/>
        </w:rPr>
        <w:t>Huawei P10</w:t>
      </w:r>
      <w:bookmarkEnd w:id="963"/>
      <w:bookmarkEnd w:id="964"/>
    </w:p>
    <w:p w14:paraId="4C091713" w14:textId="56716FDF" w:rsidR="0063139F" w:rsidRDefault="0063139F" w:rsidP="002C1303">
      <w:pPr>
        <w:jc w:val="center"/>
        <w:rPr>
          <w:iCs/>
          <w:sz w:val="20"/>
          <w:szCs w:val="20"/>
        </w:rPr>
      </w:pPr>
      <w:bookmarkStart w:id="965" w:name="_Ref58200070"/>
      <w:bookmarkStart w:id="966" w:name="_Toc58224482"/>
      <w:bookmarkStart w:id="967" w:name="_Toc58342145"/>
      <w:r>
        <w:rPr>
          <w:noProof/>
          <w:lang w:val="es-ES" w:eastAsia="es-ES"/>
        </w:rPr>
        <w:drawing>
          <wp:inline distT="0" distB="0" distL="0" distR="0" wp14:anchorId="0DE5F453" wp14:editId="606C22B3">
            <wp:extent cx="1368188" cy="2736376"/>
            <wp:effectExtent l="57150" t="57150" r="118110" b="1212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86706" cy="277341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bCs/>
          <w:i/>
          <w:iCs/>
          <w:sz w:val="20"/>
          <w:szCs w:val="20"/>
        </w:rPr>
        <w:br/>
      </w:r>
      <w:r w:rsidRPr="00D0082E">
        <w:rPr>
          <w:b/>
          <w:bCs/>
          <w:iCs/>
          <w:sz w:val="20"/>
          <w:szCs w:val="20"/>
        </w:rPr>
        <w:t xml:space="preserve">Fig.  </w:t>
      </w:r>
      <w:r w:rsidRPr="00D0082E">
        <w:rPr>
          <w:b/>
          <w:bCs/>
          <w:iCs/>
          <w:sz w:val="20"/>
          <w:szCs w:val="20"/>
        </w:rPr>
        <w:fldChar w:fldCharType="begin"/>
      </w:r>
      <w:r w:rsidRPr="00D0082E">
        <w:rPr>
          <w:b/>
          <w:bCs/>
          <w:iCs/>
          <w:sz w:val="20"/>
          <w:szCs w:val="20"/>
        </w:rPr>
        <w:instrText xml:space="preserve"> SEQ Fig._ \* ARABIC </w:instrText>
      </w:r>
      <w:r w:rsidRPr="00D0082E">
        <w:rPr>
          <w:b/>
          <w:bCs/>
          <w:iCs/>
          <w:sz w:val="20"/>
          <w:szCs w:val="20"/>
        </w:rPr>
        <w:fldChar w:fldCharType="separate"/>
      </w:r>
      <w:r>
        <w:rPr>
          <w:b/>
          <w:bCs/>
          <w:iCs/>
          <w:noProof/>
          <w:sz w:val="20"/>
          <w:szCs w:val="20"/>
        </w:rPr>
        <w:t>39</w:t>
      </w:r>
      <w:r w:rsidRPr="00D0082E">
        <w:rPr>
          <w:b/>
          <w:bCs/>
          <w:iCs/>
          <w:sz w:val="20"/>
          <w:szCs w:val="20"/>
        </w:rPr>
        <w:fldChar w:fldCharType="end"/>
      </w:r>
      <w:bookmarkEnd w:id="965"/>
      <w:r w:rsidRPr="00D0082E">
        <w:rPr>
          <w:b/>
          <w:bCs/>
          <w:iCs/>
          <w:sz w:val="20"/>
          <w:szCs w:val="20"/>
        </w:rPr>
        <w:t>:</w:t>
      </w:r>
      <w:r>
        <w:rPr>
          <w:iCs/>
          <w:sz w:val="20"/>
          <w:szCs w:val="20"/>
        </w:rPr>
        <w:t xml:space="preserve"> Nueva Publicación en un </w:t>
      </w:r>
      <w:r w:rsidRPr="00D0082E">
        <w:rPr>
          <w:iCs/>
          <w:sz w:val="20"/>
          <w:szCs w:val="20"/>
        </w:rPr>
        <w:t>Huawei Mate 10 Lite</w:t>
      </w:r>
      <w:bookmarkEnd w:id="966"/>
      <w:bookmarkEnd w:id="967"/>
    </w:p>
    <w:p w14:paraId="3E2DCB63" w14:textId="77777777" w:rsidR="0063139F" w:rsidRDefault="0063139F" w:rsidP="004577EC"/>
    <w:p w14:paraId="08FAF6F3" w14:textId="0C912CA1" w:rsidR="0063139F" w:rsidRPr="00EF3CC3" w:rsidRDefault="0063139F" w:rsidP="0063139F">
      <w:pPr>
        <w:rPr>
          <w:i/>
          <w:iCs/>
          <w:sz w:val="20"/>
          <w:szCs w:val="20"/>
        </w:rPr>
      </w:pPr>
      <w:r w:rsidRPr="007D05F8">
        <w:lastRenderedPageBreak/>
        <w:t xml:space="preserve">Con los resultados obtenidos de las pruebas de </w:t>
      </w:r>
      <w:r>
        <w:t>compatibilidad</w:t>
      </w:r>
      <w:r w:rsidRPr="007D05F8">
        <w:t xml:space="preserve">, se determina que el </w:t>
      </w:r>
      <w:del w:id="968" w:author="Daniel Casagallo" w:date="2020-12-21T18:43:00Z">
        <w:r w:rsidRPr="007D05F8" w:rsidDel="0096106E">
          <w:delText>Sistema</w:delText>
        </w:r>
      </w:del>
      <w:ins w:id="969" w:author="Daniel Casagallo" w:date="2020-12-21T18:43:00Z">
        <w:r w:rsidR="0096106E">
          <w:t>Sistema</w:t>
        </w:r>
      </w:ins>
      <w:r w:rsidRPr="007D05F8">
        <w:t xml:space="preserve"> </w:t>
      </w:r>
      <w:del w:id="970" w:author="Daniel Casagallo" w:date="2020-12-21T18:44:00Z">
        <w:r w:rsidRPr="007D05F8" w:rsidDel="0096106E">
          <w:delText>Web</w:delText>
        </w:r>
      </w:del>
      <w:ins w:id="971" w:author="Daniel Casagallo" w:date="2020-12-21T18:44:00Z">
        <w:r w:rsidR="0096106E">
          <w:t>Web</w:t>
        </w:r>
      </w:ins>
      <w:r>
        <w:t xml:space="preserve"> y la </w:t>
      </w:r>
      <w:del w:id="972" w:author="Daniel Casagallo" w:date="2020-12-21T18:44:00Z">
        <w:r w:rsidDel="0096106E">
          <w:delText>Aplicación</w:delText>
        </w:r>
      </w:del>
      <w:ins w:id="973" w:author="Daniel Casagallo" w:date="2020-12-21T18:44:00Z">
        <w:r w:rsidR="0096106E">
          <w:t>Aplicación</w:t>
        </w:r>
      </w:ins>
      <w:r>
        <w:t xml:space="preserve"> </w:t>
      </w:r>
      <w:del w:id="974" w:author="Daniel Casagallo" w:date="2020-12-21T18:45:00Z">
        <w:r w:rsidDel="0096106E">
          <w:delText>Móvil</w:delText>
        </w:r>
      </w:del>
      <w:ins w:id="975" w:author="Daniel Casagallo" w:date="2020-12-21T18:45:00Z">
        <w:r w:rsidR="0096106E">
          <w:t>Móvil</w:t>
        </w:r>
      </w:ins>
      <w:r>
        <w:t xml:space="preserve"> están diseñadas para que trabajen en una variedad de dispositivos </w:t>
      </w:r>
      <w:del w:id="976" w:author="Daniel Casagallo" w:date="2020-12-21T18:45:00Z">
        <w:r w:rsidDel="0096106E">
          <w:delText>móvil</w:delText>
        </w:r>
      </w:del>
      <w:ins w:id="977" w:author="Daniel Casagallo" w:date="2020-12-21T18:45:00Z">
        <w:r w:rsidR="0096106E">
          <w:t>Móvil</w:t>
        </w:r>
      </w:ins>
      <w:r>
        <w:t>es como celulares inteligentes y navegadores manteniendo la integridad de la información y contenido multimedia.</w:t>
      </w:r>
    </w:p>
    <w:p w14:paraId="58E1BA27" w14:textId="2CDCA0BD" w:rsidR="00EF3CC3" w:rsidRDefault="00EF3CC3" w:rsidP="006C4E28">
      <w:pPr>
        <w:pStyle w:val="Ttulo3"/>
      </w:pPr>
      <w:bookmarkStart w:id="978" w:name="_Toc58342097"/>
      <w:r w:rsidRPr="00EF3CC3">
        <w:t xml:space="preserve">Despliegue del </w:t>
      </w:r>
      <w:del w:id="979" w:author="Daniel Casagallo" w:date="2020-12-21T18:43:00Z">
        <w:r w:rsidRPr="00EF3CC3" w:rsidDel="0096106E">
          <w:delText>Sistema</w:delText>
        </w:r>
      </w:del>
      <w:ins w:id="980" w:author="Daniel Casagallo" w:date="2020-12-21T18:43:00Z">
        <w:r w:rsidR="0096106E">
          <w:t>Sistema</w:t>
        </w:r>
      </w:ins>
      <w:r w:rsidRPr="00EF3CC3">
        <w:t xml:space="preserve"> </w:t>
      </w:r>
      <w:del w:id="981" w:author="Daniel Casagallo" w:date="2020-12-21T18:44:00Z">
        <w:r w:rsidRPr="00EF3CC3" w:rsidDel="0096106E">
          <w:delText>Web</w:delText>
        </w:r>
      </w:del>
      <w:ins w:id="982" w:author="Daniel Casagallo" w:date="2020-12-21T18:44:00Z">
        <w:r w:rsidR="0096106E">
          <w:t>Web</w:t>
        </w:r>
      </w:ins>
      <w:r w:rsidRPr="00EF3CC3">
        <w:t xml:space="preserve"> en el host</w:t>
      </w:r>
      <w:r w:rsidR="00D0082E">
        <w:t>ing</w:t>
      </w:r>
      <w:r w:rsidRPr="00EF3CC3">
        <w:t xml:space="preserve"> de </w:t>
      </w:r>
      <w:r w:rsidRPr="00D0082E">
        <w:rPr>
          <w:i/>
        </w:rPr>
        <w:t>Firebase</w:t>
      </w:r>
      <w:bookmarkEnd w:id="978"/>
    </w:p>
    <w:p w14:paraId="7C7AEDD6" w14:textId="54E767D6" w:rsidR="00EF3CC3" w:rsidRDefault="00903AB5" w:rsidP="00EF3CC3">
      <w:r w:rsidRPr="00D0082E">
        <w:rPr>
          <w:i/>
        </w:rPr>
        <w:t>Firebase Hosting</w:t>
      </w:r>
      <w:r w:rsidRPr="00903AB5">
        <w:t xml:space="preserve"> es </w:t>
      </w:r>
      <w:r w:rsidR="00D0082E">
        <w:t xml:space="preserve">uno de los </w:t>
      </w:r>
      <w:r w:rsidRPr="00903AB5">
        <w:t>servicio</w:t>
      </w:r>
      <w:r w:rsidR="00D0082E">
        <w:t xml:space="preserve">s </w:t>
      </w:r>
      <w:r w:rsidRPr="00903AB5">
        <w:t xml:space="preserve">para </w:t>
      </w:r>
      <w:r>
        <w:t xml:space="preserve">el </w:t>
      </w:r>
      <w:r w:rsidR="00D0082E">
        <w:t xml:space="preserve">alojamiento y el </w:t>
      </w:r>
      <w:r>
        <w:t xml:space="preserve">despliegue </w:t>
      </w:r>
      <w:r w:rsidRPr="00903AB5">
        <w:t>estático y dinámico</w:t>
      </w:r>
      <w:r>
        <w:t xml:space="preserve"> de aplicaciones y sitios </w:t>
      </w:r>
      <w:del w:id="983" w:author="Daniel Casagallo" w:date="2020-12-21T18:44:00Z">
        <w:r w:rsidR="00D0082E" w:rsidDel="0096106E">
          <w:delText>web</w:delText>
        </w:r>
      </w:del>
      <w:ins w:id="984" w:author="Daniel Casagallo" w:date="2020-12-21T18:44:00Z">
        <w:r w:rsidR="0096106E">
          <w:t>Web</w:t>
        </w:r>
      </w:ins>
      <w:r w:rsidR="00D0082E">
        <w:t xml:space="preserve">. Bajo la administración de la plataforma </w:t>
      </w:r>
      <w:r w:rsidR="00D0082E" w:rsidRPr="00D0082E">
        <w:rPr>
          <w:i/>
        </w:rPr>
        <w:t>Firebase</w:t>
      </w:r>
      <w:r w:rsidR="00D0082E">
        <w:t xml:space="preserve"> </w:t>
      </w:r>
      <w:sdt>
        <w:sdtPr>
          <w:id w:val="-1945843659"/>
          <w:citation/>
        </w:sdtPr>
        <w:sdtContent>
          <w:r>
            <w:fldChar w:fldCharType="begin"/>
          </w:r>
          <w:r>
            <w:rPr>
              <w:lang w:val="es-MX"/>
            </w:rPr>
            <w:instrText xml:space="preserve"> CITATION Fir20 \l 2058 </w:instrText>
          </w:r>
          <w:r>
            <w:fldChar w:fldCharType="separate"/>
          </w:r>
          <w:r w:rsidR="009C7FA6" w:rsidRPr="009C7FA6">
            <w:rPr>
              <w:noProof/>
              <w:lang w:val="es-MX"/>
            </w:rPr>
            <w:t>[34]</w:t>
          </w:r>
          <w:r>
            <w:fldChar w:fldCharType="end"/>
          </w:r>
        </w:sdtContent>
      </w:sdt>
      <w:r w:rsidRPr="00903AB5">
        <w:t>.</w:t>
      </w:r>
      <w:r w:rsidR="00D0082E">
        <w:t xml:space="preserve"> Es por ello </w:t>
      </w:r>
      <w:proofErr w:type="gramStart"/>
      <w:r w:rsidR="00D0082E">
        <w:t>que</w:t>
      </w:r>
      <w:proofErr w:type="gramEnd"/>
      <w:r w:rsidR="00D0082E">
        <w:t xml:space="preserve">, culminada la etapa de pruebas se procede a desplegar a producción el </w:t>
      </w:r>
      <w:del w:id="985" w:author="Daniel Casagallo" w:date="2020-12-21T18:43:00Z">
        <w:r w:rsidR="00D0082E" w:rsidDel="0096106E">
          <w:delText>Sistema</w:delText>
        </w:r>
      </w:del>
      <w:ins w:id="986" w:author="Daniel Casagallo" w:date="2020-12-21T18:43:00Z">
        <w:r w:rsidR="0096106E">
          <w:t>Sistema</w:t>
        </w:r>
      </w:ins>
      <w:r w:rsidR="00D0082E">
        <w:t xml:space="preserve"> </w:t>
      </w:r>
      <w:del w:id="987" w:author="Daniel Casagallo" w:date="2020-12-21T18:44:00Z">
        <w:r w:rsidR="00D0082E" w:rsidDel="0096106E">
          <w:delText>Web</w:delText>
        </w:r>
      </w:del>
      <w:ins w:id="988" w:author="Daniel Casagallo" w:date="2020-12-21T18:44:00Z">
        <w:r w:rsidR="0096106E">
          <w:t>Web</w:t>
        </w:r>
      </w:ins>
      <w:r w:rsidR="00D0082E">
        <w:t>, utilizando el servicio antes mencionado</w:t>
      </w:r>
      <w:r w:rsidRPr="00903AB5">
        <w:t>.</w:t>
      </w:r>
    </w:p>
    <w:p w14:paraId="6083CB69" w14:textId="4C87596E" w:rsidR="00903AB5" w:rsidRDefault="00903AB5" w:rsidP="00EF3CC3">
      <w:r w:rsidRPr="006C4E28">
        <w:t>La</w:t>
      </w:r>
      <w:r w:rsidR="0063139F">
        <w:t>s</w:t>
      </w:r>
      <w:r w:rsidR="0063139F" w:rsidRPr="006C4E28">
        <w:t xml:space="preserve"> </w:t>
      </w:r>
      <w:r w:rsidR="0063139F" w:rsidRPr="006C4E28">
        <w:fldChar w:fldCharType="begin"/>
      </w:r>
      <w:r w:rsidR="0063139F" w:rsidRPr="006C4E28">
        <w:instrText xml:space="preserve"> REF _Ref57543065 \h  \* MERGEFORMAT </w:instrText>
      </w:r>
      <w:r w:rsidR="0063139F" w:rsidRPr="006C4E28">
        <w:fldChar w:fldCharType="separate"/>
      </w:r>
      <w:r w:rsidR="0063139F" w:rsidRPr="000345F7">
        <w:rPr>
          <w:b/>
          <w:bCs/>
        </w:rPr>
        <w:t>Fig.</w:t>
      </w:r>
      <w:r w:rsidR="0063139F">
        <w:rPr>
          <w:b/>
          <w:bCs/>
          <w:noProof/>
        </w:rPr>
        <w:t xml:space="preserve"> </w:t>
      </w:r>
      <w:r w:rsidR="0063139F">
        <w:rPr>
          <w:b/>
          <w:bCs/>
          <w:iCs/>
          <w:noProof/>
          <w:sz w:val="20"/>
          <w:szCs w:val="20"/>
        </w:rPr>
        <w:t>40</w:t>
      </w:r>
      <w:r w:rsidR="0063139F" w:rsidRPr="006C4E28">
        <w:fldChar w:fldCharType="end"/>
      </w:r>
      <w:r w:rsidR="0063139F" w:rsidRPr="006C4E28">
        <w:t xml:space="preserve"> y </w:t>
      </w:r>
      <w:r w:rsidR="0063139F" w:rsidRPr="006C4E28">
        <w:fldChar w:fldCharType="begin"/>
      </w:r>
      <w:r w:rsidR="0063139F" w:rsidRPr="006C4E28">
        <w:instrText xml:space="preserve"> REF _Ref57543067 \h  \* MERGEFORMAT </w:instrText>
      </w:r>
      <w:r w:rsidR="0063139F" w:rsidRPr="006C4E28">
        <w:fldChar w:fldCharType="separate"/>
      </w:r>
      <w:r w:rsidR="0063139F" w:rsidRPr="000345F7">
        <w:rPr>
          <w:b/>
          <w:bCs/>
        </w:rPr>
        <w:t>Fig.</w:t>
      </w:r>
      <w:r w:rsidR="0063139F" w:rsidRPr="000345F7">
        <w:rPr>
          <w:b/>
          <w:bCs/>
          <w:noProof/>
        </w:rPr>
        <w:t xml:space="preserve"> </w:t>
      </w:r>
      <w:r w:rsidR="0063139F">
        <w:rPr>
          <w:b/>
          <w:bCs/>
          <w:iCs/>
          <w:noProof/>
          <w:sz w:val="20"/>
          <w:szCs w:val="20"/>
        </w:rPr>
        <w:t>41</w:t>
      </w:r>
      <w:r w:rsidR="0063139F" w:rsidRPr="006C4E28">
        <w:fldChar w:fldCharType="end"/>
      </w:r>
      <w:r>
        <w:t xml:space="preserve"> </w:t>
      </w:r>
      <w:r w:rsidR="00D0082E">
        <w:t xml:space="preserve">ilustran el </w:t>
      </w:r>
      <w:r w:rsidR="006C4E28">
        <w:t xml:space="preserve">procedimiento inicial como al final </w:t>
      </w:r>
      <w:r w:rsidR="00D0082E">
        <w:t xml:space="preserve">para el </w:t>
      </w:r>
      <w:r w:rsidR="006C4E28">
        <w:t xml:space="preserve">despliegue del </w:t>
      </w:r>
      <w:del w:id="989" w:author="Daniel Casagallo" w:date="2020-12-21T18:43:00Z">
        <w:r w:rsidR="006C4E28" w:rsidDel="0096106E">
          <w:delText>Sistema</w:delText>
        </w:r>
      </w:del>
      <w:ins w:id="990" w:author="Daniel Casagallo" w:date="2020-12-21T18:43:00Z">
        <w:r w:rsidR="0096106E">
          <w:t>Sistema</w:t>
        </w:r>
      </w:ins>
      <w:r w:rsidR="006C4E28">
        <w:t xml:space="preserve"> </w:t>
      </w:r>
      <w:del w:id="991" w:author="Daniel Casagallo" w:date="2020-12-21T18:44:00Z">
        <w:r w:rsidR="006C4E28" w:rsidDel="0096106E">
          <w:delText>Web</w:delText>
        </w:r>
      </w:del>
      <w:ins w:id="992" w:author="Daniel Casagallo" w:date="2020-12-21T18:44:00Z">
        <w:r w:rsidR="0096106E">
          <w:t>Web</w:t>
        </w:r>
      </w:ins>
      <w:r w:rsidR="006C4E28">
        <w:t xml:space="preserve"> en </w:t>
      </w:r>
      <w:r w:rsidR="006C4E28" w:rsidRPr="00D0082E">
        <w:rPr>
          <w:i/>
        </w:rPr>
        <w:t>Firebase Hosting</w:t>
      </w:r>
      <w:r w:rsidR="006C4E28">
        <w:t xml:space="preserve">, verificando de esta manera el correcto funcionamiento </w:t>
      </w:r>
      <w:r w:rsidR="00D0082E">
        <w:t xml:space="preserve">y el alojamiento </w:t>
      </w:r>
      <w:r w:rsidR="00D0082E" w:rsidRPr="00D0082E">
        <w:t>en un ambiente seguro</w:t>
      </w:r>
      <w:r w:rsidR="00D0082E">
        <w:t xml:space="preserve">. </w:t>
      </w:r>
    </w:p>
    <w:p w14:paraId="290CB170" w14:textId="7F7E9EE2" w:rsidR="00D0082E" w:rsidRDefault="00D0082E" w:rsidP="00EF3CC3">
      <w:r>
        <w:t xml:space="preserve">A continuación, se presenta la URL para </w:t>
      </w:r>
      <w:r w:rsidR="00EF433F">
        <w:t>el acceso</w:t>
      </w:r>
      <w:r>
        <w:t xml:space="preserve"> al </w:t>
      </w:r>
      <w:del w:id="993" w:author="Daniel Casagallo" w:date="2020-12-21T18:43:00Z">
        <w:r w:rsidDel="0096106E">
          <w:delText>Sistema</w:delText>
        </w:r>
      </w:del>
      <w:ins w:id="994" w:author="Daniel Casagallo" w:date="2020-12-21T18:43:00Z">
        <w:r w:rsidR="0096106E">
          <w:t>Sistema</w:t>
        </w:r>
      </w:ins>
      <w:r>
        <w:t xml:space="preserve"> </w:t>
      </w:r>
      <w:del w:id="995" w:author="Daniel Casagallo" w:date="2020-12-21T18:44:00Z">
        <w:r w:rsidDel="0096106E">
          <w:delText>Web</w:delText>
        </w:r>
      </w:del>
      <w:ins w:id="996" w:author="Daniel Casagallo" w:date="2020-12-21T18:44:00Z">
        <w:r w:rsidR="0096106E">
          <w:t>Web</w:t>
        </w:r>
      </w:ins>
      <w:r>
        <w:t xml:space="preserve"> en producción. </w:t>
      </w:r>
    </w:p>
    <w:p w14:paraId="0141DB20" w14:textId="37A240B5" w:rsidR="002C1303" w:rsidRDefault="00CD1AC5" w:rsidP="002C1303">
      <w:pPr>
        <w:jc w:val="center"/>
        <w:rPr>
          <w:rStyle w:val="Hipervnculo"/>
        </w:rPr>
      </w:pPr>
      <w:r>
        <w:fldChar w:fldCharType="begin"/>
      </w:r>
      <w:r>
        <w:instrText xml:space="preserve"> HYPERLINK "https://noticias-esfot.web.app/login" </w:instrText>
      </w:r>
      <w:r>
        <w:fldChar w:fldCharType="separate"/>
      </w:r>
      <w:r w:rsidR="002C1303" w:rsidRPr="00490A98">
        <w:rPr>
          <w:rStyle w:val="Hipervnculo"/>
        </w:rPr>
        <w:t>https://noticias-esfot.</w:t>
      </w:r>
      <w:del w:id="997" w:author="Daniel Casagallo" w:date="2020-12-21T18:44:00Z">
        <w:r w:rsidR="002C1303" w:rsidRPr="00490A98" w:rsidDel="0096106E">
          <w:rPr>
            <w:rStyle w:val="Hipervnculo"/>
          </w:rPr>
          <w:delText>web</w:delText>
        </w:r>
      </w:del>
      <w:ins w:id="998" w:author="Daniel Casagallo" w:date="2020-12-21T18:44:00Z">
        <w:r w:rsidR="0096106E">
          <w:rPr>
            <w:rStyle w:val="Hipervnculo"/>
          </w:rPr>
          <w:t>Web</w:t>
        </w:r>
      </w:ins>
      <w:r w:rsidR="002C1303" w:rsidRPr="00490A98">
        <w:rPr>
          <w:rStyle w:val="Hipervnculo"/>
        </w:rPr>
        <w:t>.app/login</w:t>
      </w:r>
      <w:r>
        <w:rPr>
          <w:rStyle w:val="Hipervnculo"/>
        </w:rPr>
        <w:fldChar w:fldCharType="end"/>
      </w:r>
      <w:bookmarkStart w:id="999" w:name="_Toc58342146"/>
    </w:p>
    <w:p w14:paraId="5047840A" w14:textId="77777777" w:rsidR="002C1303" w:rsidRDefault="00903AB5" w:rsidP="002C1303">
      <w:pPr>
        <w:jc w:val="center"/>
        <w:rPr>
          <w:i/>
          <w:iCs/>
          <w:sz w:val="20"/>
          <w:szCs w:val="20"/>
        </w:rPr>
      </w:pPr>
      <w:r>
        <w:rPr>
          <w:noProof/>
          <w:lang w:val="es-ES" w:eastAsia="es-ES"/>
        </w:rPr>
        <w:drawing>
          <wp:inline distT="0" distB="0" distL="0" distR="0" wp14:anchorId="59FA0B3B" wp14:editId="31CEF31F">
            <wp:extent cx="1978925" cy="1733953"/>
            <wp:effectExtent l="57150" t="57150" r="116840" b="11430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00472" cy="175283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000" w:name="_Ref57543065"/>
      <w:bookmarkStart w:id="1001" w:name="_Ref57543049"/>
      <w:r w:rsidR="00D0082E">
        <w:rPr>
          <w:b/>
          <w:bCs/>
          <w:i/>
          <w:iCs/>
          <w:sz w:val="20"/>
          <w:szCs w:val="20"/>
        </w:rPr>
        <w:br/>
      </w:r>
      <w:r w:rsidRPr="00D0082E">
        <w:rPr>
          <w:b/>
          <w:bCs/>
          <w:iCs/>
          <w:sz w:val="20"/>
          <w:szCs w:val="20"/>
        </w:rPr>
        <w:t xml:space="preserve">Fig.  </w:t>
      </w:r>
      <w:r w:rsidRPr="00D0082E">
        <w:rPr>
          <w:b/>
          <w:bCs/>
          <w:iCs/>
          <w:sz w:val="20"/>
          <w:szCs w:val="20"/>
        </w:rPr>
        <w:fldChar w:fldCharType="begin"/>
      </w:r>
      <w:r w:rsidRPr="00D0082E">
        <w:rPr>
          <w:b/>
          <w:bCs/>
          <w:iCs/>
          <w:sz w:val="20"/>
          <w:szCs w:val="20"/>
        </w:rPr>
        <w:instrText xml:space="preserve"> SEQ Fig._ \* ARABIC </w:instrText>
      </w:r>
      <w:r w:rsidRPr="00D0082E">
        <w:rPr>
          <w:b/>
          <w:bCs/>
          <w:iCs/>
          <w:sz w:val="20"/>
          <w:szCs w:val="20"/>
        </w:rPr>
        <w:fldChar w:fldCharType="separate"/>
      </w:r>
      <w:r w:rsidR="0063139F">
        <w:rPr>
          <w:b/>
          <w:bCs/>
          <w:iCs/>
          <w:noProof/>
          <w:sz w:val="20"/>
          <w:szCs w:val="20"/>
        </w:rPr>
        <w:t>40</w:t>
      </w:r>
      <w:r w:rsidRPr="00D0082E">
        <w:rPr>
          <w:b/>
          <w:bCs/>
          <w:iCs/>
          <w:sz w:val="20"/>
          <w:szCs w:val="20"/>
        </w:rPr>
        <w:fldChar w:fldCharType="end"/>
      </w:r>
      <w:bookmarkEnd w:id="1000"/>
      <w:r w:rsidRPr="00D0082E">
        <w:rPr>
          <w:b/>
          <w:bCs/>
          <w:iCs/>
          <w:sz w:val="20"/>
          <w:szCs w:val="20"/>
        </w:rPr>
        <w:t>:</w:t>
      </w:r>
      <w:r w:rsidRPr="00D0082E">
        <w:rPr>
          <w:iCs/>
          <w:sz w:val="20"/>
          <w:szCs w:val="20"/>
        </w:rPr>
        <w:t xml:space="preserve"> Creación del proyecto en </w:t>
      </w:r>
      <w:r w:rsidRPr="00D0082E">
        <w:rPr>
          <w:i/>
          <w:iCs/>
          <w:sz w:val="20"/>
          <w:szCs w:val="20"/>
        </w:rPr>
        <w:t>Firebase</w:t>
      </w:r>
      <w:bookmarkStart w:id="1002" w:name="_Toc58342147"/>
      <w:bookmarkEnd w:id="999"/>
      <w:bookmarkEnd w:id="1001"/>
    </w:p>
    <w:p w14:paraId="6B401CC2" w14:textId="66993C4A" w:rsidR="00903AB5" w:rsidRPr="00D0082E" w:rsidRDefault="00BE7FC8" w:rsidP="002C1303">
      <w:pPr>
        <w:jc w:val="center"/>
        <w:rPr>
          <w:iCs/>
          <w:sz w:val="20"/>
          <w:szCs w:val="20"/>
        </w:rPr>
      </w:pPr>
      <w:r>
        <w:rPr>
          <w:noProof/>
          <w:lang w:val="es-ES" w:eastAsia="es-ES"/>
        </w:rPr>
        <w:drawing>
          <wp:inline distT="0" distB="0" distL="0" distR="0" wp14:anchorId="3C4EA6F2" wp14:editId="7EF0D184">
            <wp:extent cx="3735964" cy="1972101"/>
            <wp:effectExtent l="57150" t="57150" r="112395" b="123825"/>
            <wp:docPr id="1445412426" name="Imagen 144541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4510" cy="199244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003" w:name="_Ref57543067"/>
      <w:bookmarkStart w:id="1004" w:name="_Ref57543051"/>
      <w:r w:rsidR="00D0082E">
        <w:rPr>
          <w:b/>
          <w:bCs/>
          <w:i/>
          <w:iCs/>
          <w:sz w:val="20"/>
          <w:szCs w:val="20"/>
        </w:rPr>
        <w:br/>
      </w:r>
      <w:r w:rsidR="00903AB5" w:rsidRPr="00D0082E">
        <w:rPr>
          <w:b/>
          <w:bCs/>
          <w:iCs/>
          <w:sz w:val="20"/>
          <w:szCs w:val="20"/>
        </w:rPr>
        <w:t xml:space="preserve">Fig.  </w:t>
      </w:r>
      <w:r w:rsidR="00903AB5" w:rsidRPr="00D0082E">
        <w:rPr>
          <w:b/>
          <w:bCs/>
          <w:iCs/>
          <w:sz w:val="20"/>
          <w:szCs w:val="20"/>
        </w:rPr>
        <w:fldChar w:fldCharType="begin"/>
      </w:r>
      <w:r w:rsidR="00903AB5" w:rsidRPr="00D0082E">
        <w:rPr>
          <w:b/>
          <w:bCs/>
          <w:iCs/>
          <w:sz w:val="20"/>
          <w:szCs w:val="20"/>
        </w:rPr>
        <w:instrText xml:space="preserve"> SEQ Fig._ \* ARABIC </w:instrText>
      </w:r>
      <w:r w:rsidR="00903AB5" w:rsidRPr="00D0082E">
        <w:rPr>
          <w:b/>
          <w:bCs/>
          <w:iCs/>
          <w:sz w:val="20"/>
          <w:szCs w:val="20"/>
        </w:rPr>
        <w:fldChar w:fldCharType="separate"/>
      </w:r>
      <w:r w:rsidR="0063139F">
        <w:rPr>
          <w:b/>
          <w:bCs/>
          <w:iCs/>
          <w:noProof/>
          <w:sz w:val="20"/>
          <w:szCs w:val="20"/>
        </w:rPr>
        <w:t>41</w:t>
      </w:r>
      <w:r w:rsidR="00903AB5" w:rsidRPr="00D0082E">
        <w:rPr>
          <w:b/>
          <w:bCs/>
          <w:iCs/>
          <w:sz w:val="20"/>
          <w:szCs w:val="20"/>
        </w:rPr>
        <w:fldChar w:fldCharType="end"/>
      </w:r>
      <w:bookmarkEnd w:id="1003"/>
      <w:r w:rsidR="00903AB5" w:rsidRPr="00D0082E">
        <w:rPr>
          <w:b/>
          <w:bCs/>
          <w:iCs/>
          <w:sz w:val="20"/>
          <w:szCs w:val="20"/>
        </w:rPr>
        <w:t>:</w:t>
      </w:r>
      <w:r w:rsidR="00903AB5" w:rsidRPr="00D0082E">
        <w:rPr>
          <w:iCs/>
          <w:sz w:val="20"/>
          <w:szCs w:val="20"/>
        </w:rPr>
        <w:t xml:space="preserve"> Despliegue del </w:t>
      </w:r>
      <w:del w:id="1005" w:author="Daniel Casagallo" w:date="2020-12-21T18:43:00Z">
        <w:r w:rsidR="00903AB5" w:rsidRPr="00D0082E" w:rsidDel="0096106E">
          <w:rPr>
            <w:iCs/>
            <w:sz w:val="20"/>
            <w:szCs w:val="20"/>
          </w:rPr>
          <w:delText>Sistema</w:delText>
        </w:r>
      </w:del>
      <w:ins w:id="1006" w:author="Daniel Casagallo" w:date="2020-12-21T18:43:00Z">
        <w:r w:rsidR="0096106E">
          <w:rPr>
            <w:iCs/>
            <w:sz w:val="20"/>
            <w:szCs w:val="20"/>
          </w:rPr>
          <w:t>Sistema</w:t>
        </w:r>
      </w:ins>
      <w:r w:rsidR="00903AB5" w:rsidRPr="00D0082E">
        <w:rPr>
          <w:iCs/>
          <w:sz w:val="20"/>
          <w:szCs w:val="20"/>
        </w:rPr>
        <w:t xml:space="preserve"> </w:t>
      </w:r>
      <w:del w:id="1007" w:author="Daniel Casagallo" w:date="2020-12-21T18:44:00Z">
        <w:r w:rsidR="00903AB5" w:rsidRPr="00D0082E" w:rsidDel="0096106E">
          <w:rPr>
            <w:iCs/>
            <w:sz w:val="20"/>
            <w:szCs w:val="20"/>
          </w:rPr>
          <w:delText>Web</w:delText>
        </w:r>
      </w:del>
      <w:bookmarkEnd w:id="1004"/>
      <w:ins w:id="1008" w:author="Daniel Casagallo" w:date="2020-12-21T18:44:00Z">
        <w:r w:rsidR="0096106E">
          <w:rPr>
            <w:iCs/>
            <w:sz w:val="20"/>
            <w:szCs w:val="20"/>
          </w:rPr>
          <w:t>Web</w:t>
        </w:r>
      </w:ins>
      <w:r w:rsidR="00D0082E">
        <w:rPr>
          <w:iCs/>
          <w:sz w:val="20"/>
          <w:szCs w:val="20"/>
        </w:rPr>
        <w:t xml:space="preserve"> bajo un dominio</w:t>
      </w:r>
      <w:bookmarkEnd w:id="1002"/>
    </w:p>
    <w:p w14:paraId="2D947F1D" w14:textId="23B15CF9" w:rsidR="009F55EA" w:rsidRDefault="009F55EA" w:rsidP="009F55EA">
      <w:pPr>
        <w:pStyle w:val="Ttulo3"/>
      </w:pPr>
      <w:bookmarkStart w:id="1009" w:name="_Toc58342098"/>
      <w:r w:rsidRPr="00EF3CC3">
        <w:lastRenderedPageBreak/>
        <w:t>D</w:t>
      </w:r>
      <w:r w:rsidRPr="009F55EA">
        <w:t xml:space="preserve">espliegue de la </w:t>
      </w:r>
      <w:del w:id="1010" w:author="Daniel Casagallo" w:date="2020-12-21T18:44:00Z">
        <w:r w:rsidRPr="009F55EA" w:rsidDel="0096106E">
          <w:delText>Aplicación</w:delText>
        </w:r>
      </w:del>
      <w:ins w:id="1011" w:author="Daniel Casagallo" w:date="2020-12-21T18:44:00Z">
        <w:r w:rsidR="0096106E">
          <w:t>Aplicación</w:t>
        </w:r>
      </w:ins>
      <w:r w:rsidRPr="009F55EA">
        <w:t xml:space="preserve"> </w:t>
      </w:r>
      <w:del w:id="1012" w:author="Daniel Casagallo" w:date="2020-12-21T18:45:00Z">
        <w:r w:rsidRPr="009F55EA" w:rsidDel="0096106E">
          <w:delText>Móvil</w:delText>
        </w:r>
      </w:del>
      <w:ins w:id="1013" w:author="Daniel Casagallo" w:date="2020-12-21T18:45:00Z">
        <w:r w:rsidR="0096106E">
          <w:t>Móvil</w:t>
        </w:r>
      </w:ins>
      <w:r w:rsidRPr="009F55EA">
        <w:t xml:space="preserve"> en Google Pla</w:t>
      </w:r>
      <w:r>
        <w:t>y</w:t>
      </w:r>
      <w:bookmarkEnd w:id="1009"/>
    </w:p>
    <w:p w14:paraId="0AAC6A51" w14:textId="38EE1FDE" w:rsidR="00000B65" w:rsidRDefault="00EF433F" w:rsidP="004577EC">
      <w:r>
        <w:t>Para</w:t>
      </w:r>
      <w:r w:rsidR="00747EF7">
        <w:t xml:space="preserve"> </w:t>
      </w:r>
      <w:r w:rsidR="00000B65">
        <w:t>d</w:t>
      </w:r>
      <w:r w:rsidR="00662559">
        <w:t xml:space="preserve">esplegar </w:t>
      </w:r>
      <w:r w:rsidR="00000B65">
        <w:t xml:space="preserve">la </w:t>
      </w:r>
      <w:del w:id="1014" w:author="Daniel Casagallo" w:date="2020-12-21T18:44:00Z">
        <w:r w:rsidR="00000B65" w:rsidDel="0096106E">
          <w:delText>Aplicaci</w:delText>
        </w:r>
        <w:r w:rsidR="00747EF7" w:rsidDel="0096106E">
          <w:delText>ón</w:delText>
        </w:r>
      </w:del>
      <w:ins w:id="1015" w:author="Daniel Casagallo" w:date="2020-12-21T18:44:00Z">
        <w:r w:rsidR="0096106E">
          <w:t>Aplicación</w:t>
        </w:r>
      </w:ins>
      <w:r w:rsidR="00747EF7">
        <w:t xml:space="preserve"> </w:t>
      </w:r>
      <w:del w:id="1016" w:author="Daniel Casagallo" w:date="2020-12-21T18:45:00Z">
        <w:r w:rsidR="00747EF7" w:rsidDel="0096106E">
          <w:delText>Móvil</w:delText>
        </w:r>
      </w:del>
      <w:ins w:id="1017" w:author="Daniel Casagallo" w:date="2020-12-21T18:45:00Z">
        <w:r w:rsidR="0096106E">
          <w:t>Móvil</w:t>
        </w:r>
      </w:ins>
      <w:r w:rsidR="00747EF7">
        <w:t xml:space="preserve"> en Google </w:t>
      </w:r>
      <w:r w:rsidR="00747EF7" w:rsidRPr="00410875">
        <w:rPr>
          <w:i/>
          <w:iCs/>
          <w:rPrChange w:id="1018" w:author="Daniel Casagallo" w:date="2020-12-21T19:03:00Z">
            <w:rPr/>
          </w:rPrChange>
        </w:rPr>
        <w:t>Play Store</w:t>
      </w:r>
      <w:r w:rsidR="00000B65">
        <w:t xml:space="preserve"> requiere de una serie de procedimientos y configuraciones </w:t>
      </w:r>
      <w:r w:rsidR="00747EF7">
        <w:t xml:space="preserve">por parte de </w:t>
      </w:r>
      <w:r w:rsidR="00AD4B7B">
        <w:t xml:space="preserve">la plataforma de Google </w:t>
      </w:r>
      <w:r w:rsidR="00AD4B7B" w:rsidRPr="00410875">
        <w:rPr>
          <w:i/>
          <w:iCs/>
          <w:rPrChange w:id="1019" w:author="Daniel Casagallo" w:date="2020-12-21T19:02:00Z">
            <w:rPr/>
          </w:rPrChange>
        </w:rPr>
        <w:t xml:space="preserve">Play </w:t>
      </w:r>
      <w:proofErr w:type="spellStart"/>
      <w:r w:rsidR="00747EF7" w:rsidRPr="00410875">
        <w:rPr>
          <w:i/>
          <w:iCs/>
          <w:rPrChange w:id="1020" w:author="Daniel Casagallo" w:date="2020-12-21T19:02:00Z">
            <w:rPr/>
          </w:rPrChange>
        </w:rPr>
        <w:t>Console</w:t>
      </w:r>
      <w:proofErr w:type="spellEnd"/>
      <w:r w:rsidR="00747EF7">
        <w:t>, garantizando</w:t>
      </w:r>
      <w:r w:rsidR="00AD4B7B">
        <w:t xml:space="preserve"> </w:t>
      </w:r>
      <w:r w:rsidR="00747EF7">
        <w:t xml:space="preserve">de esta manera el correcto alojamiento, </w:t>
      </w:r>
      <w:r w:rsidR="00AD4B7B">
        <w:t xml:space="preserve">funcionamiento </w:t>
      </w:r>
      <w:r w:rsidR="00747EF7">
        <w:t xml:space="preserve">y </w:t>
      </w:r>
      <w:r w:rsidR="00662559">
        <w:t>disponibilidad del</w:t>
      </w:r>
      <w:r w:rsidR="00AD4B7B">
        <w:t xml:space="preserve"> aplic</w:t>
      </w:r>
      <w:r w:rsidR="00747EF7">
        <w:t>ativo para los usuarios</w:t>
      </w:r>
      <w:r w:rsidR="00AD4B7B">
        <w:t xml:space="preserve"> </w:t>
      </w:r>
      <w:sdt>
        <w:sdtPr>
          <w:id w:val="1030304658"/>
          <w:citation/>
        </w:sdtPr>
        <w:sdtContent>
          <w:r w:rsidR="00AD4B7B">
            <w:fldChar w:fldCharType="begin"/>
          </w:r>
          <w:r w:rsidR="00AD4B7B">
            <w:rPr>
              <w:lang w:val="es-MX"/>
            </w:rPr>
            <w:instrText xml:space="preserve"> CITATION Mar16 \l 2058 </w:instrText>
          </w:r>
          <w:r w:rsidR="00AD4B7B">
            <w:fldChar w:fldCharType="separate"/>
          </w:r>
          <w:r w:rsidR="009C7FA6" w:rsidRPr="009C7FA6">
            <w:rPr>
              <w:noProof/>
              <w:lang w:val="es-MX"/>
            </w:rPr>
            <w:t>[35]</w:t>
          </w:r>
          <w:r w:rsidR="00AD4B7B">
            <w:fldChar w:fldCharType="end"/>
          </w:r>
        </w:sdtContent>
      </w:sdt>
      <w:r w:rsidR="00AD4B7B">
        <w:t xml:space="preserve">. </w:t>
      </w:r>
    </w:p>
    <w:p w14:paraId="1AC2259B" w14:textId="76FA992C" w:rsidR="00000B65" w:rsidRDefault="00B16B79" w:rsidP="004577EC">
      <w:ins w:id="1021" w:author="Daniel Casagallo" w:date="2020-12-21T19:10:00Z">
        <w:r>
          <w:rPr>
            <w:rFonts w:cs="Arial"/>
            <w:color w:val="000000" w:themeColor="text1"/>
            <w:lang w:eastAsia="pt-BR"/>
          </w:rPr>
          <w:t>La</w:t>
        </w:r>
        <w:r w:rsidRPr="00000B65">
          <w:t xml:space="preserve"> </w:t>
        </w:r>
      </w:ins>
      <w:r w:rsidR="00000B65" w:rsidRPr="00000B65">
        <w:fldChar w:fldCharType="begin"/>
      </w:r>
      <w:r w:rsidR="00000B65" w:rsidRPr="00000B65">
        <w:instrText xml:space="preserve"> REF _Ref57544134 \h  \* MERGEFORMAT </w:instrText>
      </w:r>
      <w:r w:rsidR="00000B65" w:rsidRPr="00000B65">
        <w:fldChar w:fldCharType="separate"/>
      </w:r>
      <w:r w:rsidR="0063139F" w:rsidRPr="0063139F">
        <w:rPr>
          <w:b/>
          <w:bCs/>
        </w:rPr>
        <w:t>Fig.</w:t>
      </w:r>
      <w:r w:rsidR="0063139F">
        <w:rPr>
          <w:b/>
          <w:bCs/>
          <w:noProof/>
        </w:rPr>
        <w:t xml:space="preserve"> </w:t>
      </w:r>
      <w:r w:rsidR="0063139F">
        <w:rPr>
          <w:b/>
          <w:bCs/>
          <w:iCs/>
          <w:noProof/>
          <w:sz w:val="20"/>
          <w:szCs w:val="20"/>
        </w:rPr>
        <w:t>42</w:t>
      </w:r>
      <w:r w:rsidR="00000B65" w:rsidRPr="00000B65">
        <w:fldChar w:fldCharType="end"/>
      </w:r>
      <w:r w:rsidR="00000B65">
        <w:t xml:space="preserve"> ilustra uno de los pasos del procedimiento que Google </w:t>
      </w:r>
      <w:r w:rsidR="00000B65" w:rsidRPr="00410875">
        <w:rPr>
          <w:i/>
          <w:iCs/>
          <w:rPrChange w:id="1022" w:author="Daniel Casagallo" w:date="2020-12-21T19:03:00Z">
            <w:rPr/>
          </w:rPrChange>
        </w:rPr>
        <w:t xml:space="preserve">Play </w:t>
      </w:r>
      <w:proofErr w:type="spellStart"/>
      <w:r w:rsidR="00747EF7" w:rsidRPr="00410875">
        <w:rPr>
          <w:i/>
          <w:iCs/>
          <w:rPrChange w:id="1023" w:author="Daniel Casagallo" w:date="2020-12-21T19:03:00Z">
            <w:rPr/>
          </w:rPrChange>
        </w:rPr>
        <w:t>Console</w:t>
      </w:r>
      <w:proofErr w:type="spellEnd"/>
      <w:r w:rsidR="00747EF7">
        <w:t xml:space="preserve"> solicita como parte del proceso para </w:t>
      </w:r>
      <w:r w:rsidR="00000B65">
        <w:t xml:space="preserve">desplegar una </w:t>
      </w:r>
      <w:del w:id="1024" w:author="Daniel Casagallo" w:date="2020-12-21T18:44:00Z">
        <w:r w:rsidR="00000B65" w:rsidDel="0096106E">
          <w:delText>Aplicación</w:delText>
        </w:r>
      </w:del>
      <w:ins w:id="1025" w:author="Daniel Casagallo" w:date="2020-12-21T18:44:00Z">
        <w:r w:rsidR="0096106E">
          <w:t>Aplicación</w:t>
        </w:r>
      </w:ins>
      <w:r w:rsidR="00000B65">
        <w:t xml:space="preserve"> </w:t>
      </w:r>
      <w:del w:id="1026" w:author="Daniel Casagallo" w:date="2020-12-21T18:45:00Z">
        <w:r w:rsidR="00000B65" w:rsidDel="0096106E">
          <w:delText>Móvil</w:delText>
        </w:r>
      </w:del>
      <w:ins w:id="1027" w:author="Daniel Casagallo" w:date="2020-12-21T18:45:00Z">
        <w:r w:rsidR="0096106E">
          <w:t>Móvil</w:t>
        </w:r>
      </w:ins>
      <w:r w:rsidR="00000B65">
        <w:t>, siendo este el lanzamiento del aplicativo.</w:t>
      </w:r>
      <w:r w:rsidR="00AD4B7B" w:rsidRPr="00AD4B7B">
        <w:t xml:space="preserve"> </w:t>
      </w:r>
      <w:r w:rsidR="00747EF7">
        <w:t xml:space="preserve">Mientras que el </w:t>
      </w:r>
      <w:r w:rsidR="00AD4B7B">
        <w:t xml:space="preserve">procedimiento completo se encuentra </w:t>
      </w:r>
      <w:r w:rsidR="00747EF7">
        <w:t xml:space="preserve">detallado en el </w:t>
      </w:r>
      <w:r w:rsidR="00AD4B7B" w:rsidRPr="00AD4B7B">
        <w:t xml:space="preserve">Manual de Instalación – Sección Despliegue de la </w:t>
      </w:r>
      <w:del w:id="1028" w:author="Daniel Casagallo" w:date="2020-12-21T18:44:00Z">
        <w:r w:rsidR="00AD4B7B" w:rsidRPr="00AD4B7B" w:rsidDel="0096106E">
          <w:delText>Aplicación</w:delText>
        </w:r>
      </w:del>
      <w:ins w:id="1029" w:author="Daniel Casagallo" w:date="2020-12-21T18:44:00Z">
        <w:r w:rsidR="0096106E">
          <w:t>Aplicación</w:t>
        </w:r>
      </w:ins>
      <w:r w:rsidR="00AD4B7B" w:rsidRPr="00AD4B7B">
        <w:t xml:space="preserve"> </w:t>
      </w:r>
      <w:del w:id="1030" w:author="Daniel Casagallo" w:date="2020-12-21T18:45:00Z">
        <w:r w:rsidR="00AD4B7B" w:rsidRPr="00AD4B7B" w:rsidDel="0096106E">
          <w:delText>Móvil</w:delText>
        </w:r>
      </w:del>
      <w:ins w:id="1031" w:author="Daniel Casagallo" w:date="2020-12-21T18:45:00Z">
        <w:r w:rsidR="0096106E">
          <w:t>Móvil</w:t>
        </w:r>
      </w:ins>
      <w:r w:rsidR="00AD4B7B" w:rsidRPr="00AD4B7B">
        <w:t>.</w:t>
      </w:r>
    </w:p>
    <w:p w14:paraId="62DA5B6D" w14:textId="2FEEDE41" w:rsidR="007B234D" w:rsidRPr="00000B65" w:rsidRDefault="00AE42BD" w:rsidP="00747EF7">
      <w:pPr>
        <w:keepNext/>
        <w:jc w:val="center"/>
        <w:rPr>
          <w:i/>
          <w:iCs/>
          <w:sz w:val="20"/>
          <w:szCs w:val="20"/>
        </w:rPr>
      </w:pPr>
      <w:bookmarkStart w:id="1032" w:name="_Toc58342148"/>
      <w:r>
        <w:rPr>
          <w:noProof/>
          <w:lang w:val="es-ES" w:eastAsia="es-ES"/>
        </w:rPr>
        <w:drawing>
          <wp:inline distT="0" distB="0" distL="0" distR="0" wp14:anchorId="22C1656F" wp14:editId="5D582379">
            <wp:extent cx="4220870" cy="2051063"/>
            <wp:effectExtent l="57150" t="57150" r="122555" b="1206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9" t="8538" r="776" b="6072"/>
                    <a:stretch/>
                  </pic:blipFill>
                  <pic:spPr bwMode="auto">
                    <a:xfrm>
                      <a:off x="0" y="0"/>
                      <a:ext cx="4237800" cy="20592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1033" w:name="_Ref57544134"/>
      <w:r w:rsidR="00747EF7">
        <w:rPr>
          <w:b/>
          <w:bCs/>
          <w:i/>
          <w:iCs/>
          <w:sz w:val="20"/>
          <w:szCs w:val="20"/>
        </w:rPr>
        <w:br/>
      </w:r>
      <w:r w:rsidR="00000B65" w:rsidRPr="00747EF7">
        <w:rPr>
          <w:b/>
          <w:bCs/>
          <w:iCs/>
          <w:sz w:val="20"/>
          <w:szCs w:val="20"/>
        </w:rPr>
        <w:t xml:space="preserve">Fig.  </w:t>
      </w:r>
      <w:r w:rsidR="00000B65" w:rsidRPr="00747EF7">
        <w:rPr>
          <w:b/>
          <w:bCs/>
          <w:iCs/>
          <w:sz w:val="20"/>
          <w:szCs w:val="20"/>
        </w:rPr>
        <w:fldChar w:fldCharType="begin"/>
      </w:r>
      <w:r w:rsidR="00000B65" w:rsidRPr="00747EF7">
        <w:rPr>
          <w:b/>
          <w:bCs/>
          <w:iCs/>
          <w:sz w:val="20"/>
          <w:szCs w:val="20"/>
        </w:rPr>
        <w:instrText xml:space="preserve"> SEQ Fig._ \* ARABIC </w:instrText>
      </w:r>
      <w:r w:rsidR="00000B65" w:rsidRPr="00747EF7">
        <w:rPr>
          <w:b/>
          <w:bCs/>
          <w:iCs/>
          <w:sz w:val="20"/>
          <w:szCs w:val="20"/>
        </w:rPr>
        <w:fldChar w:fldCharType="separate"/>
      </w:r>
      <w:r w:rsidR="0063139F">
        <w:rPr>
          <w:b/>
          <w:bCs/>
          <w:iCs/>
          <w:noProof/>
          <w:sz w:val="20"/>
          <w:szCs w:val="20"/>
        </w:rPr>
        <w:t>42</w:t>
      </w:r>
      <w:r w:rsidR="00000B65" w:rsidRPr="00747EF7">
        <w:rPr>
          <w:b/>
          <w:bCs/>
          <w:iCs/>
          <w:sz w:val="20"/>
          <w:szCs w:val="20"/>
        </w:rPr>
        <w:fldChar w:fldCharType="end"/>
      </w:r>
      <w:bookmarkEnd w:id="1033"/>
      <w:r w:rsidR="00000B65" w:rsidRPr="00747EF7">
        <w:rPr>
          <w:b/>
          <w:bCs/>
          <w:iCs/>
          <w:sz w:val="20"/>
          <w:szCs w:val="20"/>
        </w:rPr>
        <w:t>:</w:t>
      </w:r>
      <w:r w:rsidR="00000B65" w:rsidRPr="00747EF7">
        <w:rPr>
          <w:iCs/>
          <w:sz w:val="20"/>
          <w:szCs w:val="20"/>
        </w:rPr>
        <w:t xml:space="preserve"> Lanzamiento de la </w:t>
      </w:r>
      <w:del w:id="1034" w:author="Daniel Casagallo" w:date="2020-12-21T18:44:00Z">
        <w:r w:rsidR="00000B65" w:rsidRPr="00747EF7" w:rsidDel="0096106E">
          <w:rPr>
            <w:iCs/>
            <w:sz w:val="20"/>
            <w:szCs w:val="20"/>
          </w:rPr>
          <w:delText>Aplicación</w:delText>
        </w:r>
      </w:del>
      <w:ins w:id="1035" w:author="Daniel Casagallo" w:date="2020-12-21T18:44:00Z">
        <w:r w:rsidR="0096106E">
          <w:rPr>
            <w:iCs/>
            <w:sz w:val="20"/>
            <w:szCs w:val="20"/>
          </w:rPr>
          <w:t>Aplicación</w:t>
        </w:r>
      </w:ins>
      <w:r w:rsidR="00000B65" w:rsidRPr="00747EF7">
        <w:rPr>
          <w:iCs/>
          <w:sz w:val="20"/>
          <w:szCs w:val="20"/>
        </w:rPr>
        <w:t xml:space="preserve"> </w:t>
      </w:r>
      <w:del w:id="1036" w:author="Daniel Casagallo" w:date="2020-12-21T18:45:00Z">
        <w:r w:rsidR="00000B65" w:rsidRPr="00747EF7" w:rsidDel="0096106E">
          <w:rPr>
            <w:iCs/>
            <w:sz w:val="20"/>
            <w:szCs w:val="20"/>
          </w:rPr>
          <w:delText>Móvil</w:delText>
        </w:r>
      </w:del>
      <w:ins w:id="1037" w:author="Daniel Casagallo" w:date="2020-12-21T18:45:00Z">
        <w:r w:rsidR="0096106E">
          <w:rPr>
            <w:iCs/>
            <w:sz w:val="20"/>
            <w:szCs w:val="20"/>
          </w:rPr>
          <w:t>Móvil</w:t>
        </w:r>
      </w:ins>
      <w:r w:rsidR="00000B65" w:rsidRPr="00747EF7">
        <w:rPr>
          <w:iCs/>
          <w:sz w:val="20"/>
          <w:szCs w:val="20"/>
        </w:rPr>
        <w:t xml:space="preserve"> en Google </w:t>
      </w:r>
      <w:r w:rsidR="00000B65" w:rsidRPr="00410875">
        <w:rPr>
          <w:i/>
          <w:sz w:val="20"/>
          <w:szCs w:val="20"/>
          <w:rPrChange w:id="1038" w:author="Daniel Casagallo" w:date="2020-12-21T19:03:00Z">
            <w:rPr>
              <w:iCs/>
              <w:sz w:val="20"/>
              <w:szCs w:val="20"/>
            </w:rPr>
          </w:rPrChange>
        </w:rPr>
        <w:t>Play Store</w:t>
      </w:r>
      <w:bookmarkEnd w:id="1032"/>
    </w:p>
    <w:p w14:paraId="2A2F52E0" w14:textId="2F5DFE54" w:rsidR="001422C9" w:rsidRPr="00E84641" w:rsidRDefault="001422C9" w:rsidP="001422C9">
      <w:pPr>
        <w:rPr>
          <w:rFonts w:cs="Arial"/>
          <w:color w:val="AEAAAA" w:themeColor="background2" w:themeShade="BF"/>
          <w:lang w:eastAsia="pt-BR"/>
        </w:rPr>
      </w:pPr>
    </w:p>
    <w:p w14:paraId="3FF84587" w14:textId="77777777" w:rsidR="0033086E" w:rsidRDefault="0033086E">
      <w:pPr>
        <w:spacing w:line="259" w:lineRule="auto"/>
        <w:jc w:val="left"/>
        <w:rPr>
          <w:rFonts w:eastAsiaTheme="majorEastAsia" w:cstheme="majorBidi"/>
          <w:b/>
          <w:caps/>
          <w:color w:val="000000" w:themeColor="text1"/>
          <w:sz w:val="28"/>
          <w:szCs w:val="32"/>
        </w:rPr>
      </w:pPr>
      <w:bookmarkStart w:id="1039" w:name="_Toc55860295"/>
      <w:r>
        <w:br w:type="page"/>
      </w:r>
    </w:p>
    <w:p w14:paraId="1C6081BA" w14:textId="27C4B248" w:rsidR="00574178" w:rsidRDefault="00574178" w:rsidP="00574178">
      <w:pPr>
        <w:pStyle w:val="Ttulo1"/>
      </w:pPr>
      <w:bookmarkStart w:id="1040" w:name="_Toc58342099"/>
      <w:r>
        <w:lastRenderedPageBreak/>
        <w:t>Conclu</w:t>
      </w:r>
      <w:r w:rsidR="00C12C78">
        <w:t>s</w:t>
      </w:r>
      <w:r>
        <w:t>iones y Recomendaciones</w:t>
      </w:r>
      <w:bookmarkEnd w:id="1039"/>
      <w:bookmarkEnd w:id="1040"/>
    </w:p>
    <w:p w14:paraId="3D5D7032" w14:textId="77777777" w:rsidR="00574178" w:rsidRDefault="00574178" w:rsidP="00574178">
      <w:pPr>
        <w:pStyle w:val="Ttulo2"/>
      </w:pPr>
      <w:bookmarkStart w:id="1041" w:name="_Toc55860296"/>
      <w:bookmarkStart w:id="1042" w:name="_Toc58342100"/>
      <w:r>
        <w:t>Conclusiones</w:t>
      </w:r>
      <w:bookmarkEnd w:id="1041"/>
      <w:bookmarkEnd w:id="1042"/>
    </w:p>
    <w:p w14:paraId="27B4D77B" w14:textId="31330D45" w:rsidR="00B54087" w:rsidRDefault="00B54087" w:rsidP="008B2235">
      <w:r>
        <w:t xml:space="preserve">Después de haber </w:t>
      </w:r>
      <w:del w:id="1043" w:author="Docente" w:date="2020-12-15T04:06:00Z">
        <w:r w:rsidR="00054AEC" w:rsidDel="008A5314">
          <w:delText xml:space="preserve">concluido </w:delText>
        </w:r>
      </w:del>
      <w:ins w:id="1044" w:author="Docente" w:date="2020-12-15T04:06:00Z">
        <w:r w:rsidR="008A5314">
          <w:t xml:space="preserve">finalizado </w:t>
        </w:r>
      </w:ins>
      <w:r w:rsidR="00054AEC">
        <w:t xml:space="preserve">y obtenido como resultado un </w:t>
      </w:r>
      <w:del w:id="1045" w:author="Daniel Casagallo" w:date="2020-12-21T18:43:00Z">
        <w:r w:rsidR="00054AEC" w:rsidDel="0096106E">
          <w:delText>Sistema</w:delText>
        </w:r>
      </w:del>
      <w:ins w:id="1046" w:author="Daniel Casagallo" w:date="2020-12-21T18:43:00Z">
        <w:r w:rsidR="0096106E">
          <w:t>Sistema</w:t>
        </w:r>
      </w:ins>
      <w:r w:rsidR="00054AEC">
        <w:t xml:space="preserve"> </w:t>
      </w:r>
      <w:del w:id="1047" w:author="Daniel Casagallo" w:date="2020-12-21T18:44:00Z">
        <w:r w:rsidR="00054AEC" w:rsidDel="0096106E">
          <w:delText>Web</w:delText>
        </w:r>
      </w:del>
      <w:ins w:id="1048" w:author="Daniel Casagallo" w:date="2020-12-21T18:44:00Z">
        <w:r w:rsidR="0096106E">
          <w:t>Web</w:t>
        </w:r>
      </w:ins>
      <w:r w:rsidR="00054AEC">
        <w:t xml:space="preserve"> y </w:t>
      </w:r>
      <w:del w:id="1049" w:author="Daniel Casagallo" w:date="2020-12-21T18:44:00Z">
        <w:r w:rsidDel="0096106E">
          <w:delText>Aplicación</w:delText>
        </w:r>
      </w:del>
      <w:ins w:id="1050" w:author="Daniel Casagallo" w:date="2020-12-21T18:44:00Z">
        <w:r w:rsidR="0096106E">
          <w:t>Aplicación</w:t>
        </w:r>
      </w:ins>
      <w:r>
        <w:t xml:space="preserve"> </w:t>
      </w:r>
      <w:del w:id="1051" w:author="Daniel Casagallo" w:date="2020-12-21T18:45:00Z">
        <w:r w:rsidDel="0096106E">
          <w:delText>Móvil</w:delText>
        </w:r>
      </w:del>
      <w:ins w:id="1052" w:author="Daniel Casagallo" w:date="2020-12-21T18:45:00Z">
        <w:r w:rsidR="0096106E">
          <w:t>Móvil</w:t>
        </w:r>
      </w:ins>
      <w:r w:rsidR="00054AEC">
        <w:t xml:space="preserve"> totalmente funcionales</w:t>
      </w:r>
      <w:r>
        <w:t xml:space="preserve">, se garantiza el correcto cumplimiento </w:t>
      </w:r>
      <w:r w:rsidR="00054AEC">
        <w:t xml:space="preserve">del alcance y los </w:t>
      </w:r>
      <w:r>
        <w:t>objetivos planteados</w:t>
      </w:r>
      <w:r w:rsidR="00054AEC">
        <w:t xml:space="preserve">. Ofreciéndoles a los estudiantes </w:t>
      </w:r>
      <w:r w:rsidR="0087231F">
        <w:t xml:space="preserve">una </w:t>
      </w:r>
      <w:r w:rsidR="00FF0D4E">
        <w:t xml:space="preserve">nueva </w:t>
      </w:r>
      <w:r w:rsidR="00054AEC">
        <w:t xml:space="preserve">forma </w:t>
      </w:r>
      <w:r w:rsidR="0087231F">
        <w:t>de mantenerse informado</w:t>
      </w:r>
      <w:r w:rsidR="00054AEC">
        <w:t>s</w:t>
      </w:r>
      <w:r w:rsidR="0087231F">
        <w:t xml:space="preserve"> </w:t>
      </w:r>
      <w:r w:rsidR="00054AEC">
        <w:t>en tiempo real por medio de la tecnología</w:t>
      </w:r>
      <w:r w:rsidR="0087231F">
        <w:t>.</w:t>
      </w:r>
    </w:p>
    <w:p w14:paraId="4D2FE1EA" w14:textId="3D6F08B8" w:rsidR="0063139F" w:rsidRDefault="0063139F" w:rsidP="0063139F">
      <w:r w:rsidRPr="003474A3">
        <w:t xml:space="preserve">La correcta implementación de los </w:t>
      </w:r>
      <w:r w:rsidRPr="003474A3">
        <w:rPr>
          <w:i/>
        </w:rPr>
        <w:t>Frameworks</w:t>
      </w:r>
      <w:r w:rsidRPr="003474A3">
        <w:t xml:space="preserve"> </w:t>
      </w:r>
      <w:r w:rsidRPr="0063139F">
        <w:rPr>
          <w:i/>
        </w:rPr>
        <w:t>Ionic</w:t>
      </w:r>
      <w:r w:rsidRPr="003474A3">
        <w:t xml:space="preserve"> y Angular han sido de </w:t>
      </w:r>
      <w:r>
        <w:t>gran ayuda a</w:t>
      </w:r>
      <w:r w:rsidRPr="003474A3">
        <w:t xml:space="preserve"> la hora de </w:t>
      </w:r>
      <w:r>
        <w:t>desarrollar</w:t>
      </w:r>
      <w:r w:rsidRPr="003474A3">
        <w:t xml:space="preserve"> el presente proyecto integrador, siendo Angular el motor de trabajo para el desarrollo de ambas aplicaciones, el cual </w:t>
      </w:r>
      <w:r>
        <w:t xml:space="preserve">procesa </w:t>
      </w:r>
      <w:r w:rsidRPr="003474A3">
        <w:t xml:space="preserve">los datos, peticiones y las conexiones a diferentes servicios, trabajando </w:t>
      </w:r>
      <w:del w:id="1053" w:author="Daniel Casagallo" w:date="2020-12-21T19:03:00Z">
        <w:r w:rsidRPr="003474A3" w:rsidDel="00410875">
          <w:delText>conjuntamente con</w:delText>
        </w:r>
      </w:del>
      <w:ins w:id="1054" w:author="Daniel Casagallo" w:date="2020-12-21T19:03:00Z">
        <w:r w:rsidR="00410875" w:rsidRPr="003474A3">
          <w:t>juntamente con</w:t>
        </w:r>
      </w:ins>
      <w:r w:rsidRPr="003474A3">
        <w:t xml:space="preserve"> </w:t>
      </w:r>
      <w:r w:rsidRPr="002C1303">
        <w:rPr>
          <w:i/>
        </w:rPr>
        <w:t>Cordova</w:t>
      </w:r>
      <w:ins w:id="1055" w:author="Docente" w:date="2020-12-15T04:07:00Z">
        <w:r w:rsidR="008A5314">
          <w:rPr>
            <w:i/>
          </w:rPr>
          <w:t xml:space="preserve"> </w:t>
        </w:r>
        <w:r w:rsidR="008A5314" w:rsidRPr="00410875">
          <w:rPr>
            <w:iCs/>
            <w:rPrChange w:id="1056" w:author="Daniel Casagallo" w:date="2020-12-21T19:03:00Z">
              <w:rPr>
                <w:i/>
              </w:rPr>
            </w:rPrChange>
          </w:rPr>
          <w:t>como</w:t>
        </w:r>
      </w:ins>
      <w:r w:rsidRPr="00410875">
        <w:rPr>
          <w:iCs/>
          <w:rPrChange w:id="1057" w:author="Daniel Casagallo" w:date="2020-12-21T19:03:00Z">
            <w:rPr/>
          </w:rPrChange>
        </w:rPr>
        <w:t xml:space="preserve"> </w:t>
      </w:r>
      <w:del w:id="1058" w:author="Docente" w:date="2020-12-15T04:07:00Z">
        <w:r w:rsidDel="008A5314">
          <w:delText xml:space="preserve">por </w:delText>
        </w:r>
      </w:del>
      <w:r>
        <w:t xml:space="preserve">parte de la </w:t>
      </w:r>
      <w:del w:id="1059" w:author="Daniel Casagallo" w:date="2020-12-21T18:44:00Z">
        <w:r w:rsidDel="0096106E">
          <w:delText>Aplicación</w:delText>
        </w:r>
      </w:del>
      <w:ins w:id="1060" w:author="Daniel Casagallo" w:date="2020-12-21T18:44:00Z">
        <w:r w:rsidR="0096106E">
          <w:t>Aplicación</w:t>
        </w:r>
      </w:ins>
      <w:r>
        <w:t xml:space="preserve"> </w:t>
      </w:r>
      <w:del w:id="1061" w:author="Daniel Casagallo" w:date="2020-12-21T18:45:00Z">
        <w:r w:rsidDel="0096106E">
          <w:delText>Móvil</w:delText>
        </w:r>
      </w:del>
      <w:ins w:id="1062" w:author="Daniel Casagallo" w:date="2020-12-21T18:45:00Z">
        <w:r w:rsidR="0096106E">
          <w:t>Móvil</w:t>
        </w:r>
      </w:ins>
      <w:r w:rsidRPr="003474A3">
        <w:t xml:space="preserve">, llegando así a obtener el máximo provecho de ambos </w:t>
      </w:r>
      <w:r w:rsidRPr="003474A3">
        <w:rPr>
          <w:i/>
          <w:iCs/>
        </w:rPr>
        <w:t>Framework</w:t>
      </w:r>
      <w:r>
        <w:rPr>
          <w:i/>
          <w:iCs/>
        </w:rPr>
        <w:t>s</w:t>
      </w:r>
      <w:r>
        <w:t>.</w:t>
      </w:r>
    </w:p>
    <w:p w14:paraId="00DFACBC" w14:textId="7566F69F" w:rsidR="00FD211F" w:rsidRDefault="00FD211F" w:rsidP="008B2235">
      <w:r>
        <w:t xml:space="preserve">Con la </w:t>
      </w:r>
      <w:del w:id="1063" w:author="Daniel Casagallo" w:date="2020-12-21T18:44:00Z">
        <w:r w:rsidDel="0096106E">
          <w:delText>aplicación</w:delText>
        </w:r>
      </w:del>
      <w:ins w:id="1064" w:author="Daniel Casagallo" w:date="2020-12-21T18:44:00Z">
        <w:r w:rsidR="0096106E">
          <w:t>Aplicación</w:t>
        </w:r>
      </w:ins>
      <w:r>
        <w:t xml:space="preserve"> de </w:t>
      </w:r>
      <w:r w:rsidRPr="0043019D">
        <w:rPr>
          <w:i/>
          <w:iCs/>
        </w:rPr>
        <w:t>Scrum</w:t>
      </w:r>
      <w:ins w:id="1065" w:author="Docente" w:date="2020-12-15T04:07:00Z">
        <w:r w:rsidR="008A5314">
          <w:rPr>
            <w:i/>
            <w:iCs/>
          </w:rPr>
          <w:t>,</w:t>
        </w:r>
      </w:ins>
      <w:r>
        <w:rPr>
          <w:i/>
          <w:iCs/>
        </w:rPr>
        <w:t xml:space="preserve"> </w:t>
      </w:r>
      <w:r w:rsidR="00FF0D4E" w:rsidRPr="00FF0D4E">
        <w:rPr>
          <w:iCs/>
        </w:rPr>
        <w:t>al ser</w:t>
      </w:r>
      <w:r w:rsidR="00FF0D4E">
        <w:rPr>
          <w:i/>
          <w:iCs/>
        </w:rPr>
        <w:t xml:space="preserve"> </w:t>
      </w:r>
      <w:r>
        <w:t xml:space="preserve">una metodología ágil, se ha logrado obtener resultados significativos en periodos cortos de tiempo, llegando así a cumplir con lo planificado, gracias a su correcta implementación, adaptación y </w:t>
      </w:r>
      <w:r w:rsidR="00FF0D4E">
        <w:t>una óptima</w:t>
      </w:r>
      <w:r>
        <w:t xml:space="preserve"> organización dentro del proyecto. </w:t>
      </w:r>
      <w:r w:rsidR="00FF0D4E">
        <w:t xml:space="preserve">Una adecuada comunicación y el </w:t>
      </w:r>
      <w:r>
        <w:t xml:space="preserve">trabajando en equipo </w:t>
      </w:r>
      <w:r w:rsidR="00FF0D4E">
        <w:t>han permitido la culminación con éxito del presente proyecto integrador</w:t>
      </w:r>
      <w:r>
        <w:t>.</w:t>
      </w:r>
    </w:p>
    <w:p w14:paraId="4E378B33" w14:textId="36ED1E42" w:rsidR="00FF0D4E" w:rsidRDefault="00FF0D4E" w:rsidP="008B2235">
      <w:r>
        <w:t xml:space="preserve">La implementación de </w:t>
      </w:r>
      <w:r w:rsidR="00377790" w:rsidRPr="00FF0D4E">
        <w:rPr>
          <w:i/>
        </w:rPr>
        <w:t>Firebase</w:t>
      </w:r>
      <w:r w:rsidR="00377790">
        <w:t xml:space="preserve"> </w:t>
      </w:r>
      <w:r w:rsidR="00662559">
        <w:t>dentro del</w:t>
      </w:r>
      <w:r>
        <w:t xml:space="preserve"> desarrollo </w:t>
      </w:r>
      <w:r w:rsidR="00662559">
        <w:t xml:space="preserve">de los </w:t>
      </w:r>
      <w:del w:id="1066" w:author="Daniel Casagallo" w:date="2020-12-21T18:43:00Z">
        <w:r w:rsidR="00662559" w:rsidDel="0096106E">
          <w:delText>sistema</w:delText>
        </w:r>
      </w:del>
      <w:ins w:id="1067" w:author="Daniel Casagallo" w:date="2020-12-21T18:43:00Z">
        <w:r w:rsidR="0096106E">
          <w:t>Sistema</w:t>
        </w:r>
      </w:ins>
      <w:r w:rsidR="00662559">
        <w:t>s propuestos</w:t>
      </w:r>
      <w:r>
        <w:t xml:space="preserve"> permiten tener una Base de Datos en tiempo real para la sincronización de la información y </w:t>
      </w:r>
      <w:r w:rsidR="00AA7A3B">
        <w:t>él</w:t>
      </w:r>
      <w:r>
        <w:t xml:space="preserve"> envió de notificaciones</w:t>
      </w:r>
      <w:ins w:id="1068" w:author="Docente" w:date="2020-12-15T04:08:00Z">
        <w:r w:rsidR="008A5314">
          <w:t>,</w:t>
        </w:r>
      </w:ins>
      <w:r>
        <w:t xml:space="preserve"> </w:t>
      </w:r>
      <w:r w:rsidRPr="00FF0D4E">
        <w:t xml:space="preserve">sin necesidad de hacer configuraciones adicionales en los </w:t>
      </w:r>
      <w:del w:id="1069" w:author="Daniel Casagallo" w:date="2020-12-21T18:43:00Z">
        <w:r w:rsidRPr="00FF0D4E" w:rsidDel="0096106E">
          <w:delText>sistema</w:delText>
        </w:r>
      </w:del>
      <w:ins w:id="1070" w:author="Daniel Casagallo" w:date="2020-12-21T18:43:00Z">
        <w:r w:rsidR="0096106E">
          <w:t>Sistema</w:t>
        </w:r>
      </w:ins>
      <w:r w:rsidRPr="00FF0D4E">
        <w:t>s.</w:t>
      </w:r>
      <w:r>
        <w:t xml:space="preserve"> Además, como parte de los servicios que ofrece esta plataforma</w:t>
      </w:r>
      <w:ins w:id="1071" w:author="Docente" w:date="2020-12-15T04:08:00Z">
        <w:r w:rsidR="008A5314">
          <w:t>, se</w:t>
        </w:r>
      </w:ins>
      <w:r>
        <w:t xml:space="preserve"> </w:t>
      </w:r>
      <w:r w:rsidR="00457A07">
        <w:t xml:space="preserve">ha </w:t>
      </w:r>
      <w:del w:id="1072" w:author="Docente" w:date="2020-12-15T04:08:00Z">
        <w:r w:rsidR="00457A07" w:rsidDel="008A5314">
          <w:delText xml:space="preserve">permitido </w:delText>
        </w:r>
      </w:del>
      <w:ins w:id="1073" w:author="Docente" w:date="2020-12-15T04:08:00Z">
        <w:r w:rsidR="008A5314">
          <w:t xml:space="preserve">logrado </w:t>
        </w:r>
      </w:ins>
      <w:r w:rsidR="00457A07">
        <w:t xml:space="preserve">el despliegue del </w:t>
      </w:r>
      <w:del w:id="1074" w:author="Daniel Casagallo" w:date="2020-12-21T18:43:00Z">
        <w:r w:rsidR="00457A07" w:rsidDel="0096106E">
          <w:delText>Sistema</w:delText>
        </w:r>
      </w:del>
      <w:ins w:id="1075" w:author="Daniel Casagallo" w:date="2020-12-21T18:43:00Z">
        <w:r w:rsidR="0096106E">
          <w:t>Sistema</w:t>
        </w:r>
      </w:ins>
      <w:r w:rsidR="00457A07">
        <w:t xml:space="preserve"> </w:t>
      </w:r>
      <w:del w:id="1076" w:author="Daniel Casagallo" w:date="2020-12-21T18:44:00Z">
        <w:r w:rsidR="00457A07" w:rsidDel="0096106E">
          <w:delText>Web</w:delText>
        </w:r>
      </w:del>
      <w:ins w:id="1077" w:author="Daniel Casagallo" w:date="2020-12-21T18:44:00Z">
        <w:r w:rsidR="0096106E">
          <w:t>Web</w:t>
        </w:r>
      </w:ins>
      <w:r w:rsidR="00457A07">
        <w:t xml:space="preserve"> a producción</w:t>
      </w:r>
      <w:ins w:id="1078" w:author="Docente" w:date="2020-12-15T04:09:00Z">
        <w:r w:rsidR="0036242E">
          <w:t>.</w:t>
        </w:r>
      </w:ins>
      <w:r w:rsidR="00457A07">
        <w:t xml:space="preserve"> </w:t>
      </w:r>
    </w:p>
    <w:p w14:paraId="28B74F30" w14:textId="68EB9522" w:rsidR="00B9198B" w:rsidRPr="0043019D" w:rsidRDefault="00B9198B" w:rsidP="008B2235">
      <w:r>
        <w:t xml:space="preserve">Las pruebas de software que se dividen </w:t>
      </w:r>
      <w:r w:rsidR="00457A07">
        <w:t xml:space="preserve">en funcionales y no funcionales, han servido </w:t>
      </w:r>
      <w:r>
        <w:t>para</w:t>
      </w:r>
      <w:r w:rsidR="00457A07">
        <w:t xml:space="preserve"> verificar el correcto desempeño de las funcionalidades, componentes, módulos y contenido multimedia del </w:t>
      </w:r>
      <w:del w:id="1079" w:author="Daniel Casagallo" w:date="2020-12-21T18:43:00Z">
        <w:r w:rsidR="00457A07" w:rsidDel="0096106E">
          <w:delText>Sistema</w:delText>
        </w:r>
      </w:del>
      <w:ins w:id="1080" w:author="Daniel Casagallo" w:date="2020-12-21T18:43:00Z">
        <w:r w:rsidR="0096106E">
          <w:t>Sistema</w:t>
        </w:r>
      </w:ins>
      <w:r w:rsidR="00457A07">
        <w:t xml:space="preserve"> </w:t>
      </w:r>
      <w:del w:id="1081" w:author="Daniel Casagallo" w:date="2020-12-21T18:44:00Z">
        <w:r w:rsidR="00457A07" w:rsidDel="0096106E">
          <w:delText>Web</w:delText>
        </w:r>
      </w:del>
      <w:ins w:id="1082" w:author="Daniel Casagallo" w:date="2020-12-21T18:44:00Z">
        <w:r w:rsidR="0096106E">
          <w:t>Web</w:t>
        </w:r>
      </w:ins>
      <w:r w:rsidR="00457A07">
        <w:t xml:space="preserve"> y </w:t>
      </w:r>
      <w:del w:id="1083" w:author="Daniel Casagallo" w:date="2020-12-21T18:44:00Z">
        <w:r w:rsidR="00457A07" w:rsidDel="0096106E">
          <w:delText>Aplicación</w:delText>
        </w:r>
      </w:del>
      <w:ins w:id="1084" w:author="Daniel Casagallo" w:date="2020-12-21T18:44:00Z">
        <w:r w:rsidR="0096106E">
          <w:t>Aplicación</w:t>
        </w:r>
      </w:ins>
      <w:r w:rsidR="00457A07">
        <w:t xml:space="preserve"> </w:t>
      </w:r>
      <w:del w:id="1085" w:author="Daniel Casagallo" w:date="2020-12-21T18:45:00Z">
        <w:r w:rsidR="00457A07" w:rsidDel="0096106E">
          <w:delText>Móvil</w:delText>
        </w:r>
      </w:del>
      <w:ins w:id="1086" w:author="Daniel Casagallo" w:date="2020-12-21T18:45:00Z">
        <w:r w:rsidR="0096106E">
          <w:t>Móvil</w:t>
        </w:r>
      </w:ins>
      <w:r w:rsidR="00457A07">
        <w:t xml:space="preserve">. </w:t>
      </w:r>
      <w:ins w:id="1087" w:author="Docente" w:date="2020-12-15T04:10:00Z">
        <w:r w:rsidR="0036242E">
          <w:t>Los errores pueden ser detectado y corregidos a tiempo.</w:t>
        </w:r>
      </w:ins>
      <w:del w:id="1088" w:author="Docente" w:date="2020-12-15T04:10:00Z">
        <w:r w:rsidR="00457A07" w:rsidDel="0036242E">
          <w:delText xml:space="preserve">Permitiendo la detección y </w:delText>
        </w:r>
        <w:r w:rsidDel="0036242E">
          <w:delText>correc</w:delText>
        </w:r>
        <w:r w:rsidR="00457A07" w:rsidDel="0036242E">
          <w:delText>ción a tiempo de errores.</w:delText>
        </w:r>
      </w:del>
      <w:r>
        <w:t xml:space="preserve"> </w:t>
      </w:r>
    </w:p>
    <w:p w14:paraId="6D8B27EF" w14:textId="0E8A4E68" w:rsidR="00AB712B" w:rsidRPr="00C82E7E" w:rsidRDefault="00AB712B" w:rsidP="008B2235">
      <w:pPr>
        <w:rPr>
          <w:color w:val="AEAAAA" w:themeColor="background2" w:themeShade="BF"/>
        </w:rPr>
      </w:pPr>
    </w:p>
    <w:p w14:paraId="6CCBFE91" w14:textId="0F678094" w:rsidR="00457A07" w:rsidRDefault="00457A07" w:rsidP="008B2235"/>
    <w:p w14:paraId="10BC6BE2" w14:textId="77777777" w:rsidR="0063139F" w:rsidRPr="008B2235" w:rsidRDefault="0063139F" w:rsidP="008B2235"/>
    <w:p w14:paraId="316B3614" w14:textId="4E13C4E3" w:rsidR="00574178" w:rsidRDefault="00574178" w:rsidP="00574178">
      <w:pPr>
        <w:pStyle w:val="Ttulo2"/>
      </w:pPr>
      <w:bookmarkStart w:id="1089" w:name="_Toc55860297"/>
      <w:bookmarkStart w:id="1090" w:name="_Toc58342101"/>
      <w:r>
        <w:lastRenderedPageBreak/>
        <w:t>Recomendaciones</w:t>
      </w:r>
      <w:bookmarkEnd w:id="1089"/>
      <w:bookmarkEnd w:id="1090"/>
    </w:p>
    <w:p w14:paraId="55E650B1" w14:textId="30C5191C" w:rsidR="00C82E7E" w:rsidRPr="00475921" w:rsidRDefault="00BF56C7" w:rsidP="007D7AB8">
      <w:pPr>
        <w:pStyle w:val="Prrafodelista"/>
        <w:numPr>
          <w:ilvl w:val="0"/>
          <w:numId w:val="2"/>
        </w:numPr>
      </w:pPr>
      <w:r>
        <w:t>Si en un futuro</w:t>
      </w:r>
      <w:ins w:id="1091" w:author="Docente" w:date="2020-12-15T04:11:00Z">
        <w:r w:rsidR="0036242E">
          <w:t xml:space="preserve">, </w:t>
        </w:r>
        <w:r w:rsidR="0036242E" w:rsidRPr="00475921">
          <w:t xml:space="preserve">en el </w:t>
        </w:r>
        <w:del w:id="1092" w:author="Daniel Casagallo" w:date="2020-12-21T18:43:00Z">
          <w:r w:rsidR="0036242E" w:rsidRPr="00475921" w:rsidDel="0096106E">
            <w:delText>Sistema</w:delText>
          </w:r>
        </w:del>
      </w:ins>
      <w:ins w:id="1093" w:author="Daniel Casagallo" w:date="2020-12-21T18:43:00Z">
        <w:r w:rsidR="0096106E">
          <w:t>Sistema</w:t>
        </w:r>
      </w:ins>
      <w:ins w:id="1094" w:author="Docente" w:date="2020-12-15T04:11:00Z">
        <w:r w:rsidR="0036242E" w:rsidRPr="00475921">
          <w:t xml:space="preserve"> </w:t>
        </w:r>
        <w:del w:id="1095" w:author="Daniel Casagallo" w:date="2020-12-21T18:44:00Z">
          <w:r w:rsidR="0036242E" w:rsidRPr="00475921" w:rsidDel="0096106E">
            <w:delText>Web</w:delText>
          </w:r>
        </w:del>
      </w:ins>
      <w:ins w:id="1096" w:author="Daniel Casagallo" w:date="2020-12-21T18:44:00Z">
        <w:r w:rsidR="0096106E">
          <w:t>Web</w:t>
        </w:r>
      </w:ins>
      <w:ins w:id="1097" w:author="Docente" w:date="2020-12-15T04:11:00Z">
        <w:r w:rsidR="0036242E" w:rsidRPr="00475921">
          <w:t xml:space="preserve"> </w:t>
        </w:r>
        <w:r w:rsidR="0036242E">
          <w:t>y</w:t>
        </w:r>
        <w:r w:rsidR="0036242E" w:rsidRPr="00475921">
          <w:t xml:space="preserve"> </w:t>
        </w:r>
        <w:del w:id="1098" w:author="Daniel Casagallo" w:date="2020-12-21T18:44:00Z">
          <w:r w:rsidR="0036242E" w:rsidRPr="00475921" w:rsidDel="0096106E">
            <w:delText>Aplicación</w:delText>
          </w:r>
        </w:del>
      </w:ins>
      <w:ins w:id="1099" w:author="Daniel Casagallo" w:date="2020-12-21T18:44:00Z">
        <w:r w:rsidR="0096106E">
          <w:t>Aplicación</w:t>
        </w:r>
      </w:ins>
      <w:ins w:id="1100" w:author="Docente" w:date="2020-12-15T04:11:00Z">
        <w:r w:rsidR="0036242E" w:rsidRPr="00475921">
          <w:t xml:space="preserve"> </w:t>
        </w:r>
        <w:del w:id="1101" w:author="Daniel Casagallo" w:date="2020-12-21T18:45:00Z">
          <w:r w:rsidR="0036242E" w:rsidRPr="00475921" w:rsidDel="0096106E">
            <w:delText>Móvil</w:delText>
          </w:r>
        </w:del>
      </w:ins>
      <w:ins w:id="1102" w:author="Daniel Casagallo" w:date="2020-12-21T18:45:00Z">
        <w:r w:rsidR="0096106E">
          <w:t>Móvil</w:t>
        </w:r>
      </w:ins>
      <w:r>
        <w:t xml:space="preserve"> </w:t>
      </w:r>
      <w:del w:id="1103" w:author="Docente" w:date="2020-12-15T04:11:00Z">
        <w:r w:rsidDel="0036242E">
          <w:delText xml:space="preserve">se planifica </w:delText>
        </w:r>
        <w:r w:rsidRPr="00475921" w:rsidDel="0036242E">
          <w:delText>actualizaciones</w:delText>
        </w:r>
        <w:r w:rsidR="00475921" w:rsidRPr="00475921" w:rsidDel="0036242E">
          <w:delText xml:space="preserve"> </w:delText>
        </w:r>
      </w:del>
      <w:r>
        <w:t>a nivel de funcionalidad</w:t>
      </w:r>
      <w:del w:id="1104" w:author="Docente" w:date="2020-12-15T04:11:00Z">
        <w:r w:rsidDel="0036242E">
          <w:delText xml:space="preserve"> </w:delText>
        </w:r>
        <w:r w:rsidR="00475921" w:rsidRPr="00475921" w:rsidDel="0036242E">
          <w:delText xml:space="preserve">en el Sistema Web </w:delText>
        </w:r>
        <w:r w:rsidR="00457F11" w:rsidDel="0036242E">
          <w:delText>y</w:delText>
        </w:r>
        <w:r w:rsidR="00475921" w:rsidRPr="00475921" w:rsidDel="0036242E">
          <w:delText xml:space="preserve"> Aplicación Móvil</w:delText>
        </w:r>
      </w:del>
      <w:del w:id="1105" w:author="Docente" w:date="2020-12-15T04:12:00Z">
        <w:r w:rsidR="00475921" w:rsidRPr="00475921" w:rsidDel="0036242E">
          <w:delText>,</w:delText>
        </w:r>
      </w:del>
      <w:r w:rsidR="00475921" w:rsidRPr="00475921">
        <w:t xml:space="preserve"> </w:t>
      </w:r>
      <w:ins w:id="1106" w:author="Docente" w:date="2020-12-15T04:11:00Z">
        <w:r w:rsidR="0036242E">
          <w:t>se planifica</w:t>
        </w:r>
      </w:ins>
      <w:ins w:id="1107" w:author="Docente" w:date="2020-12-15T04:12:00Z">
        <w:r w:rsidR="0036242E">
          <w:t>n</w:t>
        </w:r>
      </w:ins>
      <w:ins w:id="1108" w:author="Docente" w:date="2020-12-15T04:11:00Z">
        <w:r w:rsidR="0036242E">
          <w:t xml:space="preserve"> </w:t>
        </w:r>
        <w:r w:rsidR="0036242E" w:rsidRPr="00475921">
          <w:t>actualizaciones</w:t>
        </w:r>
      </w:ins>
      <w:ins w:id="1109" w:author="Docente" w:date="2020-12-15T04:13:00Z">
        <w:r w:rsidR="0036242E">
          <w:t>,</w:t>
        </w:r>
      </w:ins>
      <w:ins w:id="1110" w:author="Docente" w:date="2020-12-15T04:11:00Z">
        <w:r w:rsidR="0036242E" w:rsidRPr="00475921">
          <w:t xml:space="preserve"> </w:t>
        </w:r>
      </w:ins>
      <w:r w:rsidR="00475921" w:rsidRPr="00475921">
        <w:t>es recomendable que se siga trabajando con el mismo patrón de arquitectura MVC</w:t>
      </w:r>
      <w:r w:rsidR="00475921">
        <w:t xml:space="preserve">, </w:t>
      </w:r>
      <w:r>
        <w:t>ya que el mismo está preparado para integrar en cada una de sus capas nuevas funcionalidades de manera organizada</w:t>
      </w:r>
      <w:r w:rsidR="00475921">
        <w:t>.</w:t>
      </w:r>
    </w:p>
    <w:p w14:paraId="37A6B52E" w14:textId="77BFE64F" w:rsidR="00CF2DBE" w:rsidRDefault="00CF2DBE" w:rsidP="00CF2DBE">
      <w:pPr>
        <w:pStyle w:val="Prrafodelista"/>
        <w:numPr>
          <w:ilvl w:val="0"/>
          <w:numId w:val="2"/>
        </w:numPr>
      </w:pPr>
      <w:r w:rsidRPr="007E53AA">
        <w:t>Es recomendable que se i</w:t>
      </w:r>
      <w:r w:rsidR="00BF56C7">
        <w:t xml:space="preserve">mplemente un </w:t>
      </w:r>
      <w:del w:id="1111" w:author="Daniel Casagallo" w:date="2020-12-21T18:43:00Z">
        <w:r w:rsidR="00BF56C7" w:rsidDel="0096106E">
          <w:delText>sistema</w:delText>
        </w:r>
      </w:del>
      <w:ins w:id="1112" w:author="Daniel Casagallo" w:date="2020-12-21T18:43:00Z">
        <w:r w:rsidR="0096106E">
          <w:t>Sistema</w:t>
        </w:r>
      </w:ins>
      <w:r w:rsidR="00BF56C7">
        <w:t xml:space="preserve"> de soporte, </w:t>
      </w:r>
      <w:r w:rsidRPr="007E53AA">
        <w:t>proponiendo la implementación de nuevos módulos</w:t>
      </w:r>
      <w:del w:id="1113" w:author="Docente" w:date="2020-12-15T04:13:00Z">
        <w:r w:rsidRPr="007E53AA" w:rsidDel="0036242E">
          <w:delText>,</w:delText>
        </w:r>
      </w:del>
      <w:r w:rsidRPr="007E53AA">
        <w:t xml:space="preserve"> funcionalidades</w:t>
      </w:r>
      <w:ins w:id="1114" w:author="Docente" w:date="2020-12-15T04:13:00Z">
        <w:r w:rsidR="0036242E">
          <w:t>,</w:t>
        </w:r>
      </w:ins>
      <w:r w:rsidRPr="007E53AA">
        <w:t xml:space="preserve"> como</w:t>
      </w:r>
      <w:del w:id="1115" w:author="Docente" w:date="2020-12-15T04:13:00Z">
        <w:r w:rsidRPr="007E53AA" w:rsidDel="0036242E">
          <w:delText>,</w:delText>
        </w:r>
      </w:del>
      <w:r w:rsidRPr="007E53AA">
        <w:t xml:space="preserve"> por ejemplo</w:t>
      </w:r>
      <w:del w:id="1116" w:author="Docente" w:date="2020-12-15T04:13:00Z">
        <w:r w:rsidRPr="007E53AA" w:rsidDel="0036242E">
          <w:delText>,</w:delText>
        </w:r>
      </w:del>
      <w:r w:rsidRPr="007E53AA">
        <w:t xml:space="preserve"> chat en tiempo real que permita tener un contacto directo </w:t>
      </w:r>
      <w:r>
        <w:t>con el responsable de las publicaciones que aprueba o rechaza.</w:t>
      </w:r>
    </w:p>
    <w:p w14:paraId="18B32175" w14:textId="14612642" w:rsidR="006E6FF9" w:rsidRDefault="006E6FF9" w:rsidP="00CF2DBE">
      <w:pPr>
        <w:pStyle w:val="Prrafodelista"/>
        <w:numPr>
          <w:ilvl w:val="0"/>
          <w:numId w:val="2"/>
        </w:numPr>
      </w:pPr>
      <w:bookmarkStart w:id="1117" w:name="_Toc55860298"/>
      <w:r>
        <w:rPr>
          <w:rStyle w:val="normaltextrun"/>
          <w:rFonts w:cs="Arial"/>
          <w:color w:val="000000"/>
          <w:shd w:val="clear" w:color="auto" w:fill="FFFFFF"/>
        </w:rPr>
        <w:t xml:space="preserve">Una vez que el </w:t>
      </w:r>
      <w:del w:id="1118" w:author="Daniel Casagallo" w:date="2020-12-21T18:43:00Z">
        <w:r w:rsidDel="0096106E">
          <w:rPr>
            <w:rStyle w:val="normaltextrun"/>
            <w:rFonts w:cs="Arial"/>
            <w:color w:val="000000"/>
            <w:shd w:val="clear" w:color="auto" w:fill="FFFFFF"/>
          </w:rPr>
          <w:delText>Sistema</w:delText>
        </w:r>
      </w:del>
      <w:ins w:id="1119" w:author="Daniel Casagallo" w:date="2020-12-21T18:43:00Z">
        <w:r w:rsidR="0096106E">
          <w:rPr>
            <w:rStyle w:val="normaltextrun"/>
            <w:rFonts w:cs="Arial"/>
            <w:color w:val="000000"/>
            <w:shd w:val="clear" w:color="auto" w:fill="FFFFFF"/>
          </w:rPr>
          <w:t>Sistema</w:t>
        </w:r>
      </w:ins>
      <w:r>
        <w:rPr>
          <w:rStyle w:val="normaltextrun"/>
          <w:rFonts w:cs="Arial"/>
          <w:color w:val="000000"/>
          <w:shd w:val="clear" w:color="auto" w:fill="FFFFFF"/>
        </w:rPr>
        <w:t xml:space="preserve"> </w:t>
      </w:r>
      <w:del w:id="1120" w:author="Daniel Casagallo" w:date="2020-12-21T18:44:00Z">
        <w:r w:rsidDel="0096106E">
          <w:rPr>
            <w:rStyle w:val="normaltextrun"/>
            <w:rFonts w:cs="Arial"/>
            <w:color w:val="000000"/>
            <w:shd w:val="clear" w:color="auto" w:fill="FFFFFF"/>
          </w:rPr>
          <w:delText>Web</w:delText>
        </w:r>
      </w:del>
      <w:ins w:id="1121" w:author="Daniel Casagallo" w:date="2020-12-21T18:44:00Z">
        <w:r w:rsidR="0096106E">
          <w:rPr>
            <w:rStyle w:val="normaltextrun"/>
            <w:rFonts w:cs="Arial"/>
            <w:color w:val="000000"/>
            <w:shd w:val="clear" w:color="auto" w:fill="FFFFFF"/>
          </w:rPr>
          <w:t>Web</w:t>
        </w:r>
      </w:ins>
      <w:r>
        <w:rPr>
          <w:rStyle w:val="normaltextrun"/>
          <w:rFonts w:cs="Arial"/>
          <w:color w:val="000000"/>
          <w:shd w:val="clear" w:color="auto" w:fill="FFFFFF"/>
        </w:rPr>
        <w:t xml:space="preserve"> y </w:t>
      </w:r>
      <w:del w:id="1122" w:author="Daniel Casagallo" w:date="2020-12-21T18:44:00Z">
        <w:r w:rsidDel="0096106E">
          <w:rPr>
            <w:rStyle w:val="normaltextrun"/>
            <w:rFonts w:cs="Arial"/>
            <w:color w:val="000000"/>
            <w:shd w:val="clear" w:color="auto" w:fill="FFFFFF"/>
          </w:rPr>
          <w:delText>Aplicación</w:delText>
        </w:r>
      </w:del>
      <w:ins w:id="1123" w:author="Daniel Casagallo" w:date="2020-12-21T18:44:00Z">
        <w:r w:rsidR="0096106E">
          <w:rPr>
            <w:rStyle w:val="normaltextrun"/>
            <w:rFonts w:cs="Arial"/>
            <w:color w:val="000000"/>
            <w:shd w:val="clear" w:color="auto" w:fill="FFFFFF"/>
          </w:rPr>
          <w:t>Aplicación</w:t>
        </w:r>
      </w:ins>
      <w:r>
        <w:rPr>
          <w:rStyle w:val="normaltextrun"/>
          <w:rFonts w:cs="Arial"/>
          <w:color w:val="000000"/>
          <w:shd w:val="clear" w:color="auto" w:fill="FFFFFF"/>
        </w:rPr>
        <w:t xml:space="preserve"> </w:t>
      </w:r>
      <w:del w:id="1124" w:author="Daniel Casagallo" w:date="2020-12-21T18:45:00Z">
        <w:r w:rsidDel="0096106E">
          <w:rPr>
            <w:rStyle w:val="normaltextrun"/>
            <w:rFonts w:cs="Arial"/>
            <w:color w:val="000000"/>
            <w:shd w:val="clear" w:color="auto" w:fill="FFFFFF"/>
          </w:rPr>
          <w:delText>Móvil</w:delText>
        </w:r>
      </w:del>
      <w:ins w:id="1125" w:author="Daniel Casagallo" w:date="2020-12-21T18:45:00Z">
        <w:r w:rsidR="0096106E">
          <w:rPr>
            <w:rStyle w:val="normaltextrun"/>
            <w:rFonts w:cs="Arial"/>
            <w:color w:val="000000"/>
            <w:shd w:val="clear" w:color="auto" w:fill="FFFFFF"/>
          </w:rPr>
          <w:t>Móvil</w:t>
        </w:r>
      </w:ins>
      <w:r>
        <w:rPr>
          <w:rStyle w:val="normaltextrun"/>
          <w:rFonts w:cs="Arial"/>
          <w:color w:val="000000"/>
          <w:shd w:val="clear" w:color="auto" w:fill="FFFFFF"/>
        </w:rPr>
        <w:t> son puestos a producción, es recomendable que la Dirección y Subdirección implante</w:t>
      </w:r>
      <w:ins w:id="1126" w:author="Docente" w:date="2020-12-15T04:15:00Z">
        <w:r w:rsidR="0036242E">
          <w:rPr>
            <w:rStyle w:val="normaltextrun"/>
            <w:rFonts w:cs="Arial"/>
            <w:color w:val="000000"/>
            <w:shd w:val="clear" w:color="auto" w:fill="FFFFFF"/>
          </w:rPr>
          <w:t>n</w:t>
        </w:r>
      </w:ins>
      <w:r>
        <w:rPr>
          <w:rStyle w:val="normaltextrun"/>
          <w:rFonts w:cs="Arial"/>
          <w:color w:val="000000"/>
          <w:shd w:val="clear" w:color="auto" w:fill="FFFFFF"/>
        </w:rPr>
        <w:t> nuevas políticas y normas de privacidad de información para las publicaciones que se vayan a realizar y que las mismas se las socialice al personal administrativo, docentes y estudiantes.</w:t>
      </w:r>
      <w:r>
        <w:rPr>
          <w:rStyle w:val="eop"/>
          <w:rFonts w:cs="Arial"/>
          <w:color w:val="000000"/>
          <w:shd w:val="clear" w:color="auto" w:fill="FFFFFF"/>
        </w:rPr>
        <w:t> </w:t>
      </w:r>
    </w:p>
    <w:p w14:paraId="481A603B" w14:textId="04A22C37" w:rsidR="006E6FF9" w:rsidRDefault="006E6FF9" w:rsidP="00A83441">
      <w:pPr>
        <w:pStyle w:val="Prrafodelista"/>
        <w:numPr>
          <w:ilvl w:val="0"/>
          <w:numId w:val="2"/>
        </w:numPr>
      </w:pPr>
      <w:r w:rsidRPr="006E6FF9">
        <w:t xml:space="preserve">Es recomendable utilizar </w:t>
      </w:r>
      <w:r>
        <w:t xml:space="preserve">la plataforma de </w:t>
      </w:r>
      <w:r w:rsidRPr="006E6FF9">
        <w:rPr>
          <w:i/>
        </w:rPr>
        <w:t>Firebase</w:t>
      </w:r>
      <w:r w:rsidRPr="006E6FF9">
        <w:t xml:space="preserve"> </w:t>
      </w:r>
      <w:r>
        <w:t>en</w:t>
      </w:r>
      <w:r w:rsidRPr="006E6FF9">
        <w:t xml:space="preserve"> aplicaciones </w:t>
      </w:r>
      <w:r>
        <w:t xml:space="preserve">que </w:t>
      </w:r>
      <w:r w:rsidRPr="006E6FF9">
        <w:t xml:space="preserve">requieren respuestas en tiempo real y otros servicios </w:t>
      </w:r>
      <w:r>
        <w:t>que pueden ser accedidos desde la capa gratuita. No obstante, desde la página oficial de la plataforma</w:t>
      </w:r>
      <w:ins w:id="1127" w:author="Docente" w:date="2020-12-15T04:16:00Z">
        <w:r w:rsidR="0036242E">
          <w:t>,</w:t>
        </w:r>
      </w:ins>
      <w:r>
        <w:t xml:space="preserve"> </w:t>
      </w:r>
      <w:del w:id="1128" w:author="Docente" w:date="2020-12-15T04:16:00Z">
        <w:r w:rsidDel="0036242E">
          <w:delText xml:space="preserve">en </w:delText>
        </w:r>
      </w:del>
      <w:r>
        <w:t>el apartado p</w:t>
      </w:r>
      <w:r w:rsidR="00CF2DBE">
        <w:t>lanes de precios</w:t>
      </w:r>
      <w:del w:id="1129" w:author="Docente" w:date="2020-12-15T04:16:00Z">
        <w:r w:rsidR="00CF2DBE" w:rsidDel="0036242E">
          <w:delText>,</w:delText>
        </w:r>
      </w:del>
      <w:r w:rsidR="00CF2DBE">
        <w:t xml:space="preserve"> ofrece una</w:t>
      </w:r>
      <w:r>
        <w:t xml:space="preserve"> calculadora que permite saber la cantidad de datos y servicios que son totalmente gratuitos.</w:t>
      </w:r>
    </w:p>
    <w:p w14:paraId="36EF0FBD" w14:textId="2DF0C409" w:rsidR="00C82E7E" w:rsidRDefault="00C82E7E" w:rsidP="00457A07">
      <w:pPr>
        <w:ind w:left="360"/>
        <w:rPr>
          <w:rFonts w:eastAsiaTheme="majorEastAsia" w:cstheme="majorBidi"/>
          <w:b/>
          <w:caps/>
          <w:color w:val="000000" w:themeColor="text1"/>
          <w:sz w:val="28"/>
          <w:szCs w:val="32"/>
        </w:rPr>
      </w:pPr>
      <w:r>
        <w:br w:type="page"/>
      </w:r>
    </w:p>
    <w:p w14:paraId="40E514DA" w14:textId="478AE7E5" w:rsidR="00020ED4" w:rsidRDefault="00EB0031" w:rsidP="00020ED4">
      <w:pPr>
        <w:pStyle w:val="Ttulo1"/>
      </w:pPr>
      <w:bookmarkStart w:id="1130" w:name="_Toc58342102"/>
      <w:r>
        <w:lastRenderedPageBreak/>
        <w:t>R</w:t>
      </w:r>
      <w:r w:rsidR="00020ED4">
        <w:t>eferencias</w:t>
      </w:r>
      <w:bookmarkEnd w:id="1117"/>
      <w:r w:rsidR="00971963">
        <w:t xml:space="preserve"> Bibliográficas</w:t>
      </w:r>
      <w:bookmarkEnd w:id="1130"/>
    </w:p>
    <w:sdt>
      <w:sdtPr>
        <w:rPr>
          <w:b/>
          <w:caps/>
          <w:lang w:val="es-ES"/>
        </w:rPr>
        <w:id w:val="-716126542"/>
        <w:docPartObj>
          <w:docPartGallery w:val="Bibliographies"/>
          <w:docPartUnique/>
        </w:docPartObj>
      </w:sdtPr>
      <w:sdtEndPr>
        <w:rPr>
          <w:b w:val="0"/>
          <w:caps w:val="0"/>
          <w:lang w:val="es-EC"/>
        </w:rPr>
      </w:sdtEndPr>
      <w:sdtContent>
        <w:sdt>
          <w:sdtPr>
            <w:rPr>
              <w:b/>
              <w:caps/>
            </w:rPr>
            <w:id w:val="-573587230"/>
            <w:bibliography/>
          </w:sdtPr>
          <w:sdtEndPr>
            <w:rPr>
              <w:b w:val="0"/>
              <w:caps w:val="0"/>
            </w:rPr>
          </w:sdtEndPr>
          <w:sdtContent>
            <w:p w14:paraId="1496234B" w14:textId="77777777" w:rsidR="009C7FA6" w:rsidRDefault="006A2DB4">
              <w:pPr>
                <w:rPr>
                  <w:rFonts w:asciiTheme="minorHAnsi" w:hAnsiTheme="minorHAnsi"/>
                  <w:noProof/>
                </w:rPr>
              </w:pPr>
              <w:r>
                <w:rPr>
                  <w:b/>
                </w:rPr>
                <w:fldChar w:fldCharType="begin"/>
              </w:r>
              <w:r>
                <w:instrText>BIBLIOGRAPHY</w:instrText>
              </w:r>
              <w:r>
                <w:rPr>
                  <w:b/>
                </w:rPr>
                <w:fldChar w:fldCharType="separate"/>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9C7FA6" w14:paraId="6317BD12" w14:textId="77777777" w:rsidTr="009C7FA6">
                <w:trPr>
                  <w:divId w:val="691805212"/>
                  <w:tblCellSpacing w:w="15" w:type="dxa"/>
                </w:trPr>
                <w:tc>
                  <w:tcPr>
                    <w:tcW w:w="522" w:type="dxa"/>
                    <w:vAlign w:val="center"/>
                    <w:hideMark/>
                  </w:tcPr>
                  <w:p w14:paraId="68ED6F71" w14:textId="11787AC1" w:rsidR="009C7FA6" w:rsidRDefault="009C7FA6" w:rsidP="009C7FA6">
                    <w:pPr>
                      <w:pStyle w:val="Bibliografa"/>
                      <w:jc w:val="left"/>
                      <w:rPr>
                        <w:noProof/>
                        <w:sz w:val="24"/>
                        <w:szCs w:val="24"/>
                      </w:rPr>
                    </w:pPr>
                    <w:r>
                      <w:rPr>
                        <w:noProof/>
                      </w:rPr>
                      <w:t>[1]</w:t>
                    </w:r>
                  </w:p>
                </w:tc>
                <w:tc>
                  <w:tcPr>
                    <w:tcW w:w="7892" w:type="dxa"/>
                    <w:hideMark/>
                  </w:tcPr>
                  <w:p w14:paraId="77D936C9" w14:textId="77777777" w:rsidR="009C7FA6" w:rsidRPr="006E6FF9" w:rsidRDefault="009C7FA6" w:rsidP="006E6FF9">
                    <w:pPr>
                      <w:pStyle w:val="Bibliografa"/>
                      <w:spacing w:line="240" w:lineRule="auto"/>
                      <w:rPr>
                        <w:rFonts w:cs="Arial"/>
                        <w:noProof/>
                      </w:rPr>
                    </w:pPr>
                    <w:r w:rsidRPr="006E6FF9">
                      <w:rPr>
                        <w:rFonts w:cs="Arial"/>
                        <w:noProof/>
                      </w:rPr>
                      <w:t xml:space="preserve">A. Benvenuto Vera, LAS TECNOLOGIAS DE INFORMACION Y COMUNICACIONES, Chile: Theoria, 203. </w:t>
                    </w:r>
                  </w:p>
                </w:tc>
              </w:tr>
              <w:tr w:rsidR="009C7FA6" w14:paraId="5B213F32" w14:textId="77777777" w:rsidTr="009C7FA6">
                <w:trPr>
                  <w:divId w:val="691805212"/>
                  <w:tblCellSpacing w:w="15" w:type="dxa"/>
                </w:trPr>
                <w:tc>
                  <w:tcPr>
                    <w:tcW w:w="522" w:type="dxa"/>
                    <w:vAlign w:val="center"/>
                    <w:hideMark/>
                  </w:tcPr>
                  <w:p w14:paraId="20BD45B7" w14:textId="560A0A9D" w:rsidR="009C7FA6" w:rsidRDefault="009C7FA6" w:rsidP="009C7FA6">
                    <w:pPr>
                      <w:pStyle w:val="Bibliografa"/>
                      <w:jc w:val="left"/>
                      <w:rPr>
                        <w:noProof/>
                      </w:rPr>
                    </w:pPr>
                    <w:r>
                      <w:rPr>
                        <w:noProof/>
                      </w:rPr>
                      <w:t>[2]</w:t>
                    </w:r>
                  </w:p>
                </w:tc>
                <w:tc>
                  <w:tcPr>
                    <w:tcW w:w="7892" w:type="dxa"/>
                    <w:hideMark/>
                  </w:tcPr>
                  <w:p w14:paraId="18283FB8" w14:textId="13CC7E27" w:rsidR="009C7FA6" w:rsidRPr="006E6FF9" w:rsidRDefault="009C7FA6" w:rsidP="006E6FF9">
                    <w:pPr>
                      <w:pStyle w:val="Bibliografa"/>
                      <w:spacing w:line="240" w:lineRule="auto"/>
                      <w:rPr>
                        <w:rFonts w:cs="Arial"/>
                        <w:noProof/>
                      </w:rPr>
                    </w:pPr>
                    <w:r w:rsidRPr="006E6FF9">
                      <w:rPr>
                        <w:rFonts w:cs="Arial"/>
                        <w:noProof/>
                      </w:rPr>
                      <w:t xml:space="preserve">M. Rosero, Interviewee, </w:t>
                    </w:r>
                    <w:r w:rsidRPr="006E6FF9">
                      <w:rPr>
                        <w:rFonts w:cs="Arial"/>
                        <w:i/>
                        <w:iCs/>
                        <w:noProof/>
                      </w:rPr>
                      <w:t xml:space="preserve">Entrevista para el desarrollo de los </w:t>
                    </w:r>
                    <w:del w:id="1131" w:author="Daniel Casagallo" w:date="2020-12-21T18:43:00Z">
                      <w:r w:rsidRPr="006E6FF9" w:rsidDel="0096106E">
                        <w:rPr>
                          <w:rFonts w:cs="Arial"/>
                          <w:i/>
                          <w:iCs/>
                          <w:noProof/>
                        </w:rPr>
                        <w:delText>sistema</w:delText>
                      </w:r>
                    </w:del>
                    <w:ins w:id="1132" w:author="Daniel Casagallo" w:date="2020-12-21T18:43:00Z">
                      <w:r w:rsidR="0096106E">
                        <w:rPr>
                          <w:rFonts w:cs="Arial"/>
                          <w:i/>
                          <w:iCs/>
                          <w:noProof/>
                        </w:rPr>
                        <w:t>Sistema</w:t>
                      </w:r>
                    </w:ins>
                    <w:r w:rsidRPr="006E6FF9">
                      <w:rPr>
                        <w:rFonts w:cs="Arial"/>
                        <w:i/>
                        <w:iCs/>
                        <w:noProof/>
                      </w:rPr>
                      <w:t xml:space="preserve">s. </w:t>
                    </w:r>
                    <w:r w:rsidRPr="006E6FF9">
                      <w:rPr>
                        <w:rFonts w:cs="Arial"/>
                        <w:noProof/>
                      </w:rPr>
                      <w:t>[Entrevista]. 2 diciembre 2020.</w:t>
                    </w:r>
                  </w:p>
                </w:tc>
              </w:tr>
              <w:tr w:rsidR="009C7FA6" w14:paraId="2FBC9569" w14:textId="77777777" w:rsidTr="009C7FA6">
                <w:trPr>
                  <w:divId w:val="691805212"/>
                  <w:tblCellSpacing w:w="15" w:type="dxa"/>
                </w:trPr>
                <w:tc>
                  <w:tcPr>
                    <w:tcW w:w="522" w:type="dxa"/>
                    <w:vAlign w:val="center"/>
                    <w:hideMark/>
                  </w:tcPr>
                  <w:p w14:paraId="25825AB3" w14:textId="5A461455" w:rsidR="009C7FA6" w:rsidRDefault="009C7FA6" w:rsidP="009C7FA6">
                    <w:pPr>
                      <w:pStyle w:val="Bibliografa"/>
                      <w:jc w:val="left"/>
                      <w:rPr>
                        <w:noProof/>
                      </w:rPr>
                    </w:pPr>
                    <w:r>
                      <w:rPr>
                        <w:noProof/>
                      </w:rPr>
                      <w:t>[3]</w:t>
                    </w:r>
                  </w:p>
                </w:tc>
                <w:tc>
                  <w:tcPr>
                    <w:tcW w:w="7892" w:type="dxa"/>
                    <w:hideMark/>
                  </w:tcPr>
                  <w:p w14:paraId="14DE5055" w14:textId="77777777" w:rsidR="009C7FA6" w:rsidRPr="006E6FF9" w:rsidRDefault="009C7FA6" w:rsidP="006E6FF9">
                    <w:pPr>
                      <w:pStyle w:val="Bibliografa"/>
                      <w:spacing w:line="240" w:lineRule="auto"/>
                      <w:rPr>
                        <w:rFonts w:cs="Arial"/>
                        <w:noProof/>
                      </w:rPr>
                    </w:pPr>
                    <w:r w:rsidRPr="006E6FF9">
                      <w:rPr>
                        <w:rFonts w:cs="Arial"/>
                        <w:noProof/>
                      </w:rPr>
                      <w:t>ESFOT, «ESFOT EPN,» ESFOT, 1 diciembre 2020. [En línea]. Available: https://esfot.epn.edu.ec/index.php. [Último acceso: 1 diciembre 2020].</w:t>
                    </w:r>
                  </w:p>
                </w:tc>
              </w:tr>
              <w:tr w:rsidR="009C7FA6" w14:paraId="36E7DE81" w14:textId="77777777" w:rsidTr="009C7FA6">
                <w:trPr>
                  <w:divId w:val="691805212"/>
                  <w:tblCellSpacing w:w="15" w:type="dxa"/>
                </w:trPr>
                <w:tc>
                  <w:tcPr>
                    <w:tcW w:w="522" w:type="dxa"/>
                    <w:hideMark/>
                  </w:tcPr>
                  <w:p w14:paraId="70BCB063" w14:textId="77777777" w:rsidR="009C7FA6" w:rsidRDefault="009C7FA6">
                    <w:pPr>
                      <w:pStyle w:val="Bibliografa"/>
                      <w:rPr>
                        <w:noProof/>
                      </w:rPr>
                    </w:pPr>
                    <w:r>
                      <w:rPr>
                        <w:noProof/>
                      </w:rPr>
                      <w:t xml:space="preserve">[4] </w:t>
                    </w:r>
                  </w:p>
                </w:tc>
                <w:tc>
                  <w:tcPr>
                    <w:tcW w:w="7892" w:type="dxa"/>
                    <w:hideMark/>
                  </w:tcPr>
                  <w:p w14:paraId="11C7BE9A" w14:textId="77777777" w:rsidR="009C7FA6" w:rsidRPr="006E6FF9" w:rsidRDefault="009C7FA6" w:rsidP="006E6FF9">
                    <w:pPr>
                      <w:pStyle w:val="Bibliografa"/>
                      <w:spacing w:line="240" w:lineRule="auto"/>
                      <w:rPr>
                        <w:rFonts w:cs="Arial"/>
                        <w:noProof/>
                      </w:rPr>
                    </w:pPr>
                    <w:r w:rsidRPr="006E6FF9">
                      <w:rPr>
                        <w:rFonts w:cs="Arial"/>
                        <w:noProof/>
                      </w:rPr>
                      <w:t xml:space="preserve">ESFOT, Interviewee, </w:t>
                    </w:r>
                    <w:r w:rsidRPr="006E6FF9">
                      <w:rPr>
                        <w:rFonts w:cs="Arial"/>
                        <w:i/>
                        <w:iCs/>
                        <w:noProof/>
                      </w:rPr>
                      <w:t xml:space="preserve">Datos relevantes sobre la ESFOT. </w:t>
                    </w:r>
                    <w:r w:rsidRPr="006E6FF9">
                      <w:rPr>
                        <w:rFonts w:cs="Arial"/>
                        <w:noProof/>
                      </w:rPr>
                      <w:t>[Entrevista]. 09 noviembre 2019.</w:t>
                    </w:r>
                  </w:p>
                </w:tc>
              </w:tr>
              <w:tr w:rsidR="009C7FA6" w14:paraId="512C0D04" w14:textId="77777777" w:rsidTr="009C7FA6">
                <w:trPr>
                  <w:divId w:val="691805212"/>
                  <w:tblCellSpacing w:w="15" w:type="dxa"/>
                </w:trPr>
                <w:tc>
                  <w:tcPr>
                    <w:tcW w:w="522" w:type="dxa"/>
                    <w:hideMark/>
                  </w:tcPr>
                  <w:p w14:paraId="784FDC6B" w14:textId="77777777" w:rsidR="009C7FA6" w:rsidRDefault="009C7FA6">
                    <w:pPr>
                      <w:pStyle w:val="Bibliografa"/>
                      <w:rPr>
                        <w:noProof/>
                      </w:rPr>
                    </w:pPr>
                    <w:r>
                      <w:rPr>
                        <w:noProof/>
                      </w:rPr>
                      <w:t xml:space="preserve">[5] </w:t>
                    </w:r>
                  </w:p>
                </w:tc>
                <w:tc>
                  <w:tcPr>
                    <w:tcW w:w="7892" w:type="dxa"/>
                    <w:hideMark/>
                  </w:tcPr>
                  <w:p w14:paraId="2AC7E1BE" w14:textId="77777777" w:rsidR="009C7FA6" w:rsidRPr="006E6FF9" w:rsidRDefault="009C7FA6" w:rsidP="006E6FF9">
                    <w:pPr>
                      <w:pStyle w:val="Bibliografa"/>
                      <w:spacing w:line="240" w:lineRule="auto"/>
                      <w:rPr>
                        <w:rFonts w:cs="Arial"/>
                        <w:noProof/>
                      </w:rPr>
                    </w:pPr>
                    <w:r w:rsidRPr="006E6FF9">
                      <w:rPr>
                        <w:rFonts w:cs="Arial"/>
                        <w:noProof/>
                      </w:rPr>
                      <w:t xml:space="preserve">S. Moreno, « Ventajas y desventajas de la prensa digital en relación a la prensa impresa,» </w:t>
                    </w:r>
                    <w:r w:rsidRPr="006E6FF9">
                      <w:rPr>
                        <w:rFonts w:cs="Arial"/>
                        <w:i/>
                        <w:iCs/>
                        <w:noProof/>
                      </w:rPr>
                      <w:t xml:space="preserve">Revista electrónica de estudios filológicos, </w:t>
                    </w:r>
                    <w:r w:rsidRPr="006E6FF9">
                      <w:rPr>
                        <w:rFonts w:cs="Arial"/>
                        <w:noProof/>
                      </w:rPr>
                      <w:t xml:space="preserve">nº 2,5, 2016. </w:t>
                    </w:r>
                  </w:p>
                </w:tc>
              </w:tr>
              <w:tr w:rsidR="009C7FA6" w14:paraId="4A414B36" w14:textId="77777777" w:rsidTr="009C7FA6">
                <w:trPr>
                  <w:divId w:val="691805212"/>
                  <w:tblCellSpacing w:w="15" w:type="dxa"/>
                </w:trPr>
                <w:tc>
                  <w:tcPr>
                    <w:tcW w:w="522" w:type="dxa"/>
                    <w:hideMark/>
                  </w:tcPr>
                  <w:p w14:paraId="21FC27E0" w14:textId="77777777" w:rsidR="009C7FA6" w:rsidRDefault="009C7FA6">
                    <w:pPr>
                      <w:pStyle w:val="Bibliografa"/>
                      <w:rPr>
                        <w:noProof/>
                      </w:rPr>
                    </w:pPr>
                    <w:r>
                      <w:rPr>
                        <w:noProof/>
                      </w:rPr>
                      <w:t xml:space="preserve">[6] </w:t>
                    </w:r>
                  </w:p>
                </w:tc>
                <w:tc>
                  <w:tcPr>
                    <w:tcW w:w="7892" w:type="dxa"/>
                    <w:hideMark/>
                  </w:tcPr>
                  <w:p w14:paraId="6192728C" w14:textId="77777777" w:rsidR="009C7FA6" w:rsidRPr="006E6FF9" w:rsidRDefault="009C7FA6" w:rsidP="006E6FF9">
                    <w:pPr>
                      <w:pStyle w:val="Bibliografa"/>
                      <w:spacing w:line="240" w:lineRule="auto"/>
                      <w:rPr>
                        <w:rFonts w:cs="Arial"/>
                        <w:noProof/>
                      </w:rPr>
                    </w:pPr>
                    <w:r w:rsidRPr="006E6FF9">
                      <w:rPr>
                        <w:rFonts w:cs="Arial"/>
                        <w:noProof/>
                      </w:rPr>
                      <w:t>M. d. T. y. S. d. l. I. MINTEL, «Libro Blanco de la Sociedad de la Información y del Conocimiento,» Julio 2018. [En línea]. Available: https://www.telecomunicaciones.gob.ec/wp-content/uploads/2019/05/libro-blanco-de-la-sociedad-de-la-informacion-y-del-conocimiento..pdf. [Último acceso: 10 noviembre 2020].</w:t>
                    </w:r>
                  </w:p>
                </w:tc>
              </w:tr>
              <w:tr w:rsidR="009C7FA6" w14:paraId="7AC09EF4" w14:textId="77777777" w:rsidTr="009C7FA6">
                <w:trPr>
                  <w:divId w:val="691805212"/>
                  <w:tblCellSpacing w:w="15" w:type="dxa"/>
                </w:trPr>
                <w:tc>
                  <w:tcPr>
                    <w:tcW w:w="522" w:type="dxa"/>
                    <w:hideMark/>
                  </w:tcPr>
                  <w:p w14:paraId="45EF351A" w14:textId="77777777" w:rsidR="009C7FA6" w:rsidRDefault="009C7FA6">
                    <w:pPr>
                      <w:pStyle w:val="Bibliografa"/>
                      <w:rPr>
                        <w:noProof/>
                      </w:rPr>
                    </w:pPr>
                    <w:r>
                      <w:rPr>
                        <w:noProof/>
                      </w:rPr>
                      <w:t xml:space="preserve">[7] </w:t>
                    </w:r>
                  </w:p>
                </w:tc>
                <w:tc>
                  <w:tcPr>
                    <w:tcW w:w="7892" w:type="dxa"/>
                    <w:hideMark/>
                  </w:tcPr>
                  <w:p w14:paraId="04D50229" w14:textId="341A8074" w:rsidR="009C7FA6" w:rsidRPr="006E6FF9" w:rsidRDefault="009C7FA6" w:rsidP="006E6FF9">
                    <w:pPr>
                      <w:pStyle w:val="Bibliografa"/>
                      <w:spacing w:line="240" w:lineRule="auto"/>
                      <w:rPr>
                        <w:rFonts w:cs="Arial"/>
                        <w:noProof/>
                      </w:rPr>
                    </w:pPr>
                    <w:r w:rsidRPr="006E6FF9">
                      <w:rPr>
                        <w:rFonts w:cs="Arial"/>
                        <w:noProof/>
                      </w:rPr>
                      <w:t>M. T. Gallego, «Gestion de Proyectos Informáticos Metodologia Scrum,» 2017. [En línea]. Available: http://openaccess.uoc.edu/</w:t>
                    </w:r>
                    <w:del w:id="1133" w:author="Daniel Casagallo" w:date="2020-12-21T18:44:00Z">
                      <w:r w:rsidRPr="006E6FF9" w:rsidDel="0096106E">
                        <w:rPr>
                          <w:rFonts w:cs="Arial"/>
                          <w:noProof/>
                        </w:rPr>
                        <w:delText>web</w:delText>
                      </w:r>
                    </w:del>
                    <w:ins w:id="1134" w:author="Daniel Casagallo" w:date="2020-12-21T18:44:00Z">
                      <w:r w:rsidR="0096106E">
                        <w:rPr>
                          <w:rFonts w:cs="Arial"/>
                          <w:noProof/>
                        </w:rPr>
                        <w:t>Web</w:t>
                      </w:r>
                    </w:ins>
                    <w:r w:rsidRPr="006E6FF9">
                      <w:rPr>
                        <w:rFonts w:cs="Arial"/>
                        <w:noProof/>
                      </w:rPr>
                      <w:t>apps/o2/bitstream/10609/17885/1/mtrigasTFC0612memoria.pdf. [Último acceso: 18 Mayo 2020].</w:t>
                    </w:r>
                  </w:p>
                </w:tc>
              </w:tr>
              <w:tr w:rsidR="009C7FA6" w14:paraId="70B1B142" w14:textId="77777777" w:rsidTr="009C7FA6">
                <w:trPr>
                  <w:divId w:val="691805212"/>
                  <w:tblCellSpacing w:w="15" w:type="dxa"/>
                </w:trPr>
                <w:tc>
                  <w:tcPr>
                    <w:tcW w:w="522" w:type="dxa"/>
                    <w:hideMark/>
                  </w:tcPr>
                  <w:p w14:paraId="4A9F0275" w14:textId="77777777" w:rsidR="009C7FA6" w:rsidRDefault="009C7FA6">
                    <w:pPr>
                      <w:pStyle w:val="Bibliografa"/>
                      <w:rPr>
                        <w:noProof/>
                      </w:rPr>
                    </w:pPr>
                    <w:r>
                      <w:rPr>
                        <w:noProof/>
                      </w:rPr>
                      <w:t xml:space="preserve">[8] </w:t>
                    </w:r>
                  </w:p>
                </w:tc>
                <w:tc>
                  <w:tcPr>
                    <w:tcW w:w="7892" w:type="dxa"/>
                    <w:hideMark/>
                  </w:tcPr>
                  <w:p w14:paraId="512E1A3F" w14:textId="77777777" w:rsidR="009C7FA6" w:rsidRPr="006E6FF9" w:rsidRDefault="009C7FA6" w:rsidP="006E6FF9">
                    <w:pPr>
                      <w:pStyle w:val="Bibliografa"/>
                      <w:spacing w:line="240" w:lineRule="auto"/>
                      <w:rPr>
                        <w:rFonts w:cs="Arial"/>
                        <w:noProof/>
                      </w:rPr>
                    </w:pPr>
                    <w:r w:rsidRPr="006E6FF9">
                      <w:rPr>
                        <w:rFonts w:cs="Arial"/>
                        <w:noProof/>
                      </w:rPr>
                      <w:t>M. C. P. P. L. José H. Canós, «ROA,» 13 marzo 2012. [En línea]. Available: http://roa.ult.edu.cu/handle/123456789/476. [Último acceso: 27 noviembre 2020].</w:t>
                    </w:r>
                  </w:p>
                </w:tc>
              </w:tr>
              <w:tr w:rsidR="009C7FA6" w14:paraId="31CC2C28" w14:textId="77777777" w:rsidTr="009C7FA6">
                <w:trPr>
                  <w:divId w:val="691805212"/>
                  <w:tblCellSpacing w:w="15" w:type="dxa"/>
                </w:trPr>
                <w:tc>
                  <w:tcPr>
                    <w:tcW w:w="522" w:type="dxa"/>
                    <w:hideMark/>
                  </w:tcPr>
                  <w:p w14:paraId="6BEA3107" w14:textId="77777777" w:rsidR="009C7FA6" w:rsidRDefault="009C7FA6">
                    <w:pPr>
                      <w:pStyle w:val="Bibliografa"/>
                      <w:rPr>
                        <w:noProof/>
                      </w:rPr>
                    </w:pPr>
                    <w:r>
                      <w:rPr>
                        <w:noProof/>
                      </w:rPr>
                      <w:t xml:space="preserve">[9] </w:t>
                    </w:r>
                  </w:p>
                </w:tc>
                <w:tc>
                  <w:tcPr>
                    <w:tcW w:w="7892" w:type="dxa"/>
                    <w:hideMark/>
                  </w:tcPr>
                  <w:p w14:paraId="1267C3B8" w14:textId="77777777" w:rsidR="009C7FA6" w:rsidRPr="006E6FF9" w:rsidRDefault="009C7FA6" w:rsidP="006E6FF9">
                    <w:pPr>
                      <w:pStyle w:val="Bibliografa"/>
                      <w:spacing w:line="240" w:lineRule="auto"/>
                      <w:rPr>
                        <w:rFonts w:cs="Arial"/>
                        <w:noProof/>
                      </w:rPr>
                    </w:pPr>
                    <w:r w:rsidRPr="006E6FF9">
                      <w:rPr>
                        <w:rFonts w:cs="Arial"/>
                        <w:noProof/>
                      </w:rPr>
                      <w:t>Y. D. Amaya Balaguera, «Revistas de Tecnología,» 19 diciembre 2015. [En línea]. Available: https://revistas.unbosque.edu.co/index.php/RevTec/article/view/1291. [Último acceso: 28 noviembre 2020].</w:t>
                    </w:r>
                  </w:p>
                </w:tc>
              </w:tr>
              <w:tr w:rsidR="009C7FA6" w14:paraId="55ADE65A" w14:textId="77777777" w:rsidTr="009C7FA6">
                <w:trPr>
                  <w:divId w:val="691805212"/>
                  <w:tblCellSpacing w:w="15" w:type="dxa"/>
                </w:trPr>
                <w:tc>
                  <w:tcPr>
                    <w:tcW w:w="522" w:type="dxa"/>
                    <w:hideMark/>
                  </w:tcPr>
                  <w:p w14:paraId="00C6CADC" w14:textId="77777777" w:rsidR="009C7FA6" w:rsidRDefault="009C7FA6">
                    <w:pPr>
                      <w:pStyle w:val="Bibliografa"/>
                      <w:rPr>
                        <w:noProof/>
                      </w:rPr>
                    </w:pPr>
                    <w:r>
                      <w:rPr>
                        <w:noProof/>
                      </w:rPr>
                      <w:t xml:space="preserve">[10] </w:t>
                    </w:r>
                  </w:p>
                </w:tc>
                <w:tc>
                  <w:tcPr>
                    <w:tcW w:w="7892" w:type="dxa"/>
                    <w:hideMark/>
                  </w:tcPr>
                  <w:p w14:paraId="6561029B" w14:textId="77777777" w:rsidR="009C7FA6" w:rsidRPr="006E6FF9" w:rsidRDefault="009C7FA6" w:rsidP="006E6FF9">
                    <w:pPr>
                      <w:pStyle w:val="Bibliografa"/>
                      <w:spacing w:line="240" w:lineRule="auto"/>
                      <w:rPr>
                        <w:rFonts w:cs="Arial"/>
                        <w:noProof/>
                      </w:rPr>
                    </w:pPr>
                    <w:r w:rsidRPr="006E6FF9">
                      <w:rPr>
                        <w:rFonts w:cs="Arial"/>
                        <w:noProof/>
                      </w:rPr>
                      <w:t xml:space="preserve">. A. Pasini y S. Esponda. [En línea]. </w:t>
                    </w:r>
                  </w:p>
                </w:tc>
              </w:tr>
              <w:tr w:rsidR="009C7FA6" w14:paraId="0E506D1C" w14:textId="77777777" w:rsidTr="009C7FA6">
                <w:trPr>
                  <w:divId w:val="691805212"/>
                  <w:tblCellSpacing w:w="15" w:type="dxa"/>
                </w:trPr>
                <w:tc>
                  <w:tcPr>
                    <w:tcW w:w="522" w:type="dxa"/>
                    <w:hideMark/>
                  </w:tcPr>
                  <w:p w14:paraId="0B6ADB2C" w14:textId="77777777" w:rsidR="009C7FA6" w:rsidRDefault="009C7FA6">
                    <w:pPr>
                      <w:pStyle w:val="Bibliografa"/>
                      <w:rPr>
                        <w:noProof/>
                      </w:rPr>
                    </w:pPr>
                    <w:r>
                      <w:rPr>
                        <w:noProof/>
                      </w:rPr>
                      <w:t xml:space="preserve">[11] </w:t>
                    </w:r>
                  </w:p>
                </w:tc>
                <w:tc>
                  <w:tcPr>
                    <w:tcW w:w="7892" w:type="dxa"/>
                    <w:hideMark/>
                  </w:tcPr>
                  <w:p w14:paraId="1D66DD9C" w14:textId="77777777" w:rsidR="009C7FA6" w:rsidRPr="006E6FF9" w:rsidRDefault="009C7FA6" w:rsidP="006E6FF9">
                    <w:pPr>
                      <w:pStyle w:val="Bibliografa"/>
                      <w:spacing w:line="240" w:lineRule="auto"/>
                      <w:rPr>
                        <w:rFonts w:cs="Arial"/>
                        <w:noProof/>
                      </w:rPr>
                    </w:pPr>
                    <w:r w:rsidRPr="006E6FF9">
                      <w:rPr>
                        <w:rFonts w:cs="Arial"/>
                        <w:noProof/>
                      </w:rPr>
                      <w:t>J. C. Arias Becerra, «Cuaderno Activa,» 27 agosto 2018. [En línea]. Available: https://ojs.tdea.edu.co/index.php/cuadernoactiva/article/view/490. [Último acceso: 28 noviembre 2020].</w:t>
                    </w:r>
                  </w:p>
                </w:tc>
              </w:tr>
              <w:tr w:rsidR="009C7FA6" w14:paraId="33557888" w14:textId="77777777" w:rsidTr="009C7FA6">
                <w:trPr>
                  <w:divId w:val="691805212"/>
                  <w:tblCellSpacing w:w="15" w:type="dxa"/>
                </w:trPr>
                <w:tc>
                  <w:tcPr>
                    <w:tcW w:w="522" w:type="dxa"/>
                    <w:hideMark/>
                  </w:tcPr>
                  <w:p w14:paraId="3E7690EE" w14:textId="77777777" w:rsidR="009C7FA6" w:rsidRDefault="009C7FA6">
                    <w:pPr>
                      <w:pStyle w:val="Bibliografa"/>
                      <w:rPr>
                        <w:noProof/>
                      </w:rPr>
                    </w:pPr>
                    <w:r>
                      <w:rPr>
                        <w:noProof/>
                      </w:rPr>
                      <w:t xml:space="preserve">[12] </w:t>
                    </w:r>
                  </w:p>
                </w:tc>
                <w:tc>
                  <w:tcPr>
                    <w:tcW w:w="7892" w:type="dxa"/>
                    <w:hideMark/>
                  </w:tcPr>
                  <w:p w14:paraId="65A2D86B" w14:textId="77777777" w:rsidR="009C7FA6" w:rsidRPr="006E6FF9" w:rsidRDefault="009C7FA6" w:rsidP="006E6FF9">
                    <w:pPr>
                      <w:pStyle w:val="Bibliografa"/>
                      <w:spacing w:line="240" w:lineRule="auto"/>
                      <w:rPr>
                        <w:rFonts w:cs="Arial"/>
                        <w:noProof/>
                      </w:rPr>
                    </w:pPr>
                    <w:r w:rsidRPr="006E6FF9">
                      <w:rPr>
                        <w:rFonts w:cs="Arial"/>
                        <w:noProof/>
                      </w:rPr>
                      <w:t>G. Hernández, «Revista Tecnológica ESPOL,» 30 diciembre 2015. [En línea]. Available: http://www.rte.espol.edu.ec/index.php/tecnologica/article/view/435. [Último acceso: 28 noviembre 2020].</w:t>
                    </w:r>
                  </w:p>
                </w:tc>
              </w:tr>
              <w:tr w:rsidR="009C7FA6" w14:paraId="725CE1EE" w14:textId="77777777" w:rsidTr="009C7FA6">
                <w:trPr>
                  <w:divId w:val="691805212"/>
                  <w:tblCellSpacing w:w="15" w:type="dxa"/>
                </w:trPr>
                <w:tc>
                  <w:tcPr>
                    <w:tcW w:w="522" w:type="dxa"/>
                    <w:hideMark/>
                  </w:tcPr>
                  <w:p w14:paraId="70FDD651" w14:textId="77777777" w:rsidR="009C7FA6" w:rsidRDefault="009C7FA6">
                    <w:pPr>
                      <w:pStyle w:val="Bibliografa"/>
                      <w:rPr>
                        <w:noProof/>
                      </w:rPr>
                    </w:pPr>
                    <w:r>
                      <w:rPr>
                        <w:noProof/>
                      </w:rPr>
                      <w:t xml:space="preserve">[13] </w:t>
                    </w:r>
                  </w:p>
                </w:tc>
                <w:tc>
                  <w:tcPr>
                    <w:tcW w:w="7892" w:type="dxa"/>
                    <w:hideMark/>
                  </w:tcPr>
                  <w:p w14:paraId="5513C441" w14:textId="77777777" w:rsidR="009C7FA6" w:rsidRPr="006E6FF9" w:rsidRDefault="009C7FA6" w:rsidP="006E6FF9">
                    <w:pPr>
                      <w:pStyle w:val="Bibliografa"/>
                      <w:spacing w:line="240" w:lineRule="auto"/>
                      <w:rPr>
                        <w:rFonts w:cs="Arial"/>
                        <w:noProof/>
                      </w:rPr>
                    </w:pPr>
                    <w:r w:rsidRPr="00E175FF">
                      <w:rPr>
                        <w:rFonts w:cs="Arial"/>
                        <w:noProof/>
                        <w:lang w:val="en-US"/>
                        <w:rPrChange w:id="1135" w:author="Docente" w:date="2020-12-15T03:42:00Z">
                          <w:rPr>
                            <w:rFonts w:cs="Arial"/>
                            <w:noProof/>
                          </w:rPr>
                        </w:rPrChange>
                      </w:rPr>
                      <w:t xml:space="preserve">J. M. Bass, «2014 IEEE 9th International Conference on Global Software Engineering,» 18 agosto 2014. </w:t>
                    </w:r>
                    <w:r w:rsidRPr="006E6FF9">
                      <w:rPr>
                        <w:rFonts w:cs="Arial"/>
                        <w:noProof/>
                      </w:rPr>
                      <w:t>[En línea]. Available: https://ieeexplore.ieee.org/abstract/document/6915249/authors#authors. [Último acceso: 10 noviembre 2020].</w:t>
                    </w:r>
                  </w:p>
                </w:tc>
              </w:tr>
              <w:tr w:rsidR="009C7FA6" w14:paraId="0EFF9184" w14:textId="77777777" w:rsidTr="009C7FA6">
                <w:trPr>
                  <w:divId w:val="691805212"/>
                  <w:tblCellSpacing w:w="15" w:type="dxa"/>
                </w:trPr>
                <w:tc>
                  <w:tcPr>
                    <w:tcW w:w="522" w:type="dxa"/>
                    <w:hideMark/>
                  </w:tcPr>
                  <w:p w14:paraId="70544C03" w14:textId="77777777" w:rsidR="009C7FA6" w:rsidRDefault="009C7FA6">
                    <w:pPr>
                      <w:pStyle w:val="Bibliografa"/>
                      <w:rPr>
                        <w:noProof/>
                      </w:rPr>
                    </w:pPr>
                    <w:r>
                      <w:rPr>
                        <w:noProof/>
                      </w:rPr>
                      <w:lastRenderedPageBreak/>
                      <w:t xml:space="preserve">[14] </w:t>
                    </w:r>
                  </w:p>
                </w:tc>
                <w:tc>
                  <w:tcPr>
                    <w:tcW w:w="7892" w:type="dxa"/>
                    <w:hideMark/>
                  </w:tcPr>
                  <w:p w14:paraId="6CF5064C" w14:textId="77777777" w:rsidR="009C7FA6" w:rsidRPr="006E6FF9" w:rsidRDefault="009C7FA6" w:rsidP="006E6FF9">
                    <w:pPr>
                      <w:pStyle w:val="Bibliografa"/>
                      <w:spacing w:line="240" w:lineRule="auto"/>
                      <w:rPr>
                        <w:rFonts w:cs="Arial"/>
                        <w:noProof/>
                      </w:rPr>
                    </w:pPr>
                    <w:r w:rsidRPr="006E6FF9">
                      <w:rPr>
                        <w:rFonts w:cs="Arial"/>
                        <w:noProof/>
                      </w:rPr>
                      <w:t xml:space="preserve">K. Schwaber y J. Sutherland, «La Guía de Scrum,» </w:t>
                    </w:r>
                    <w:r w:rsidRPr="006E6FF9">
                      <w:rPr>
                        <w:rFonts w:cs="Arial"/>
                        <w:i/>
                        <w:iCs/>
                        <w:noProof/>
                      </w:rPr>
                      <w:t xml:space="preserve">La Guía Definitiva de Scrum, </w:t>
                    </w:r>
                    <w:r w:rsidRPr="006E6FF9">
                      <w:rPr>
                        <w:rFonts w:cs="Arial"/>
                        <w:noProof/>
                      </w:rPr>
                      <w:t xml:space="preserve">p. 21, 2013. </w:t>
                    </w:r>
                  </w:p>
                </w:tc>
              </w:tr>
              <w:tr w:rsidR="009C7FA6" w14:paraId="1A9ABDE5" w14:textId="77777777" w:rsidTr="009C7FA6">
                <w:trPr>
                  <w:divId w:val="691805212"/>
                  <w:tblCellSpacing w:w="15" w:type="dxa"/>
                </w:trPr>
                <w:tc>
                  <w:tcPr>
                    <w:tcW w:w="522" w:type="dxa"/>
                    <w:hideMark/>
                  </w:tcPr>
                  <w:p w14:paraId="7D7E2AD3" w14:textId="77777777" w:rsidR="009C7FA6" w:rsidRDefault="009C7FA6">
                    <w:pPr>
                      <w:pStyle w:val="Bibliografa"/>
                      <w:rPr>
                        <w:noProof/>
                      </w:rPr>
                    </w:pPr>
                    <w:r>
                      <w:rPr>
                        <w:noProof/>
                      </w:rPr>
                      <w:t xml:space="preserve">[15] </w:t>
                    </w:r>
                  </w:p>
                </w:tc>
                <w:tc>
                  <w:tcPr>
                    <w:tcW w:w="7892" w:type="dxa"/>
                    <w:hideMark/>
                  </w:tcPr>
                  <w:p w14:paraId="6C3DD17E" w14:textId="77777777" w:rsidR="009C7FA6" w:rsidRPr="006E6FF9" w:rsidRDefault="009C7FA6" w:rsidP="006E6FF9">
                    <w:pPr>
                      <w:pStyle w:val="Bibliografa"/>
                      <w:spacing w:line="240" w:lineRule="auto"/>
                      <w:rPr>
                        <w:rFonts w:cs="Arial"/>
                        <w:noProof/>
                      </w:rPr>
                    </w:pPr>
                    <w:r w:rsidRPr="006E6FF9">
                      <w:rPr>
                        <w:rFonts w:cs="Arial"/>
                        <w:noProof/>
                      </w:rPr>
                      <w:t>k. Schwaber y J. Sutherland, «LA GUÍA DE SCRUM,» 18 Noviembre 2017. [En línea]. Available: https://www.scrumguides.org/docs/scrumguide/v1/scrum-guide-es.pdf. [Último acceso: 14 Abril 2020].</w:t>
                    </w:r>
                  </w:p>
                </w:tc>
              </w:tr>
              <w:tr w:rsidR="009C7FA6" w14:paraId="1B439225" w14:textId="77777777" w:rsidTr="009C7FA6">
                <w:trPr>
                  <w:divId w:val="691805212"/>
                  <w:tblCellSpacing w:w="15" w:type="dxa"/>
                </w:trPr>
                <w:tc>
                  <w:tcPr>
                    <w:tcW w:w="522" w:type="dxa"/>
                    <w:hideMark/>
                  </w:tcPr>
                  <w:p w14:paraId="3D73BC0E" w14:textId="77777777" w:rsidR="009C7FA6" w:rsidRDefault="009C7FA6">
                    <w:pPr>
                      <w:pStyle w:val="Bibliografa"/>
                      <w:rPr>
                        <w:noProof/>
                      </w:rPr>
                    </w:pPr>
                    <w:r>
                      <w:rPr>
                        <w:noProof/>
                      </w:rPr>
                      <w:t xml:space="preserve">[16] </w:t>
                    </w:r>
                  </w:p>
                </w:tc>
                <w:tc>
                  <w:tcPr>
                    <w:tcW w:w="7892" w:type="dxa"/>
                    <w:hideMark/>
                  </w:tcPr>
                  <w:p w14:paraId="1C0231F7" w14:textId="27104C40" w:rsidR="009C7FA6" w:rsidRPr="006E6FF9" w:rsidRDefault="009C7FA6" w:rsidP="006E6FF9">
                    <w:pPr>
                      <w:pStyle w:val="Bibliografa"/>
                      <w:spacing w:line="240" w:lineRule="auto"/>
                      <w:rPr>
                        <w:rFonts w:cs="Arial"/>
                        <w:noProof/>
                      </w:rPr>
                    </w:pPr>
                    <w:r w:rsidRPr="006E6FF9">
                      <w:rPr>
                        <w:rFonts w:cs="Arial"/>
                        <w:noProof/>
                      </w:rPr>
                      <w:t>M. P. Izaurralde, «Universidad Tecnológica Nacional,» febrero 2013. [En línea]. Available: https://www.institucional.frc.utn.edu.ar/</w:t>
                    </w:r>
                    <w:del w:id="1136" w:author="Daniel Casagallo" w:date="2020-12-21T18:43:00Z">
                      <w:r w:rsidRPr="006E6FF9" w:rsidDel="0096106E">
                        <w:rPr>
                          <w:rFonts w:cs="Arial"/>
                          <w:noProof/>
                        </w:rPr>
                        <w:delText>sistema</w:delText>
                      </w:r>
                    </w:del>
                    <w:ins w:id="1137" w:author="Daniel Casagallo" w:date="2020-12-21T18:43:00Z">
                      <w:r w:rsidR="0096106E">
                        <w:rPr>
                          <w:rFonts w:cs="Arial"/>
                          <w:noProof/>
                        </w:rPr>
                        <w:t>Sistema</w:t>
                      </w:r>
                    </w:ins>
                    <w:r w:rsidRPr="006E6FF9">
                      <w:rPr>
                        <w:rFonts w:cs="Arial"/>
                        <w:noProof/>
                      </w:rPr>
                      <w:t>s/lidicalso/pub/file/Tesis/Anteproyecto_Requerimientos_en_Metodolog%C3%ADas_Agiles.pdf. [Último acceso: 11 noviembre 2020].</w:t>
                    </w:r>
                  </w:p>
                </w:tc>
              </w:tr>
              <w:tr w:rsidR="009C7FA6" w14:paraId="76E97E59" w14:textId="77777777" w:rsidTr="009C7FA6">
                <w:trPr>
                  <w:divId w:val="691805212"/>
                  <w:tblCellSpacing w:w="15" w:type="dxa"/>
                </w:trPr>
                <w:tc>
                  <w:tcPr>
                    <w:tcW w:w="522" w:type="dxa"/>
                    <w:hideMark/>
                  </w:tcPr>
                  <w:p w14:paraId="0A4A5EE0" w14:textId="77777777" w:rsidR="009C7FA6" w:rsidRDefault="009C7FA6">
                    <w:pPr>
                      <w:pStyle w:val="Bibliografa"/>
                      <w:rPr>
                        <w:noProof/>
                      </w:rPr>
                    </w:pPr>
                    <w:r>
                      <w:rPr>
                        <w:noProof/>
                      </w:rPr>
                      <w:t xml:space="preserve">[17] </w:t>
                    </w:r>
                  </w:p>
                </w:tc>
                <w:tc>
                  <w:tcPr>
                    <w:tcW w:w="7892" w:type="dxa"/>
                    <w:hideMark/>
                  </w:tcPr>
                  <w:p w14:paraId="62266B26" w14:textId="77777777" w:rsidR="009C7FA6" w:rsidRPr="006E6FF9" w:rsidRDefault="009C7FA6" w:rsidP="006E6FF9">
                    <w:pPr>
                      <w:pStyle w:val="Bibliografa"/>
                      <w:spacing w:line="240" w:lineRule="auto"/>
                      <w:rPr>
                        <w:rFonts w:cs="Arial"/>
                        <w:noProof/>
                      </w:rPr>
                    </w:pPr>
                    <w:r w:rsidRPr="006E6FF9">
                      <w:rPr>
                        <w:rFonts w:cs="Arial"/>
                        <w:noProof/>
                      </w:rPr>
                      <w:t>A. Zulkarnain , G. Imran y I. Norafida , «IEEE Xplore,» IEEE, 13 diciembre 2011. [En línea]. Available: https://ieeexplore.ieee.org/abstract/document/6140708. [Último acceso: 11 noviembre 2020].</w:t>
                    </w:r>
                  </w:p>
                </w:tc>
              </w:tr>
              <w:tr w:rsidR="009C7FA6" w14:paraId="09757E1A" w14:textId="77777777" w:rsidTr="009C7FA6">
                <w:trPr>
                  <w:divId w:val="691805212"/>
                  <w:tblCellSpacing w:w="15" w:type="dxa"/>
                </w:trPr>
                <w:tc>
                  <w:tcPr>
                    <w:tcW w:w="522" w:type="dxa"/>
                    <w:hideMark/>
                  </w:tcPr>
                  <w:p w14:paraId="76A10B99" w14:textId="77777777" w:rsidR="009C7FA6" w:rsidRDefault="009C7FA6">
                    <w:pPr>
                      <w:pStyle w:val="Bibliografa"/>
                      <w:rPr>
                        <w:noProof/>
                      </w:rPr>
                    </w:pPr>
                    <w:r>
                      <w:rPr>
                        <w:noProof/>
                      </w:rPr>
                      <w:t xml:space="preserve">[18] </w:t>
                    </w:r>
                  </w:p>
                </w:tc>
                <w:tc>
                  <w:tcPr>
                    <w:tcW w:w="7892" w:type="dxa"/>
                    <w:hideMark/>
                  </w:tcPr>
                  <w:p w14:paraId="1B46E2BF" w14:textId="77777777" w:rsidR="009C7FA6" w:rsidRPr="006E6FF9" w:rsidRDefault="009C7FA6" w:rsidP="006E6FF9">
                    <w:pPr>
                      <w:pStyle w:val="Bibliografa"/>
                      <w:spacing w:line="240" w:lineRule="auto"/>
                      <w:rPr>
                        <w:rFonts w:cs="Arial"/>
                        <w:noProof/>
                      </w:rPr>
                    </w:pPr>
                    <w:r w:rsidRPr="006E6FF9">
                      <w:rPr>
                        <w:rFonts w:cs="Arial"/>
                        <w:noProof/>
                      </w:rPr>
                      <w:t xml:space="preserve">B. Rancea , «Ecommerce-Platforms,» enero 2020. [En línea]. </w:t>
                    </w:r>
                    <w:r w:rsidRPr="00E175FF">
                      <w:rPr>
                        <w:rFonts w:cs="Arial"/>
                        <w:noProof/>
                        <w:lang w:val="en-US"/>
                        <w:rPrChange w:id="1138" w:author="Docente" w:date="2020-12-15T03:42:00Z">
                          <w:rPr>
                            <w:rFonts w:cs="Arial"/>
                            <w:noProof/>
                          </w:rPr>
                        </w:rPrChange>
                      </w:rPr>
                      <w:t xml:space="preserve">Available: https://ecommerce-platforms.com/es/articles/proto-io-review-a-flexible-prototyping-tool. </w:t>
                    </w:r>
                    <w:r w:rsidRPr="006E6FF9">
                      <w:rPr>
                        <w:rFonts w:cs="Arial"/>
                        <w:noProof/>
                      </w:rPr>
                      <w:t>[Último acceso: 11 noviembre 2020].</w:t>
                    </w:r>
                  </w:p>
                </w:tc>
              </w:tr>
              <w:tr w:rsidR="009C7FA6" w14:paraId="4F3C12A1" w14:textId="77777777" w:rsidTr="009C7FA6">
                <w:trPr>
                  <w:divId w:val="691805212"/>
                  <w:tblCellSpacing w:w="15" w:type="dxa"/>
                </w:trPr>
                <w:tc>
                  <w:tcPr>
                    <w:tcW w:w="522" w:type="dxa"/>
                    <w:hideMark/>
                  </w:tcPr>
                  <w:p w14:paraId="7B734E35" w14:textId="77777777" w:rsidR="009C7FA6" w:rsidRDefault="009C7FA6">
                    <w:pPr>
                      <w:pStyle w:val="Bibliografa"/>
                      <w:rPr>
                        <w:noProof/>
                      </w:rPr>
                    </w:pPr>
                    <w:r>
                      <w:rPr>
                        <w:noProof/>
                      </w:rPr>
                      <w:t xml:space="preserve">[19] </w:t>
                    </w:r>
                  </w:p>
                </w:tc>
                <w:tc>
                  <w:tcPr>
                    <w:tcW w:w="7892" w:type="dxa"/>
                    <w:hideMark/>
                  </w:tcPr>
                  <w:p w14:paraId="118C5240" w14:textId="77777777" w:rsidR="009C7FA6" w:rsidRPr="006E6FF9" w:rsidRDefault="009C7FA6" w:rsidP="006E6FF9">
                    <w:pPr>
                      <w:pStyle w:val="Bibliografa"/>
                      <w:spacing w:line="240" w:lineRule="auto"/>
                      <w:rPr>
                        <w:rFonts w:cs="Arial"/>
                        <w:noProof/>
                      </w:rPr>
                    </w:pPr>
                    <w:r w:rsidRPr="006E6FF9">
                      <w:rPr>
                        <w:rFonts w:cs="Arial"/>
                        <w:noProof/>
                      </w:rPr>
                      <w:t xml:space="preserve">Y. Fernández Romero y Y. Díaz González, «Patrón Modelo-Vista-Controlador,» </w:t>
                    </w:r>
                    <w:r w:rsidRPr="006E6FF9">
                      <w:rPr>
                        <w:rFonts w:cs="Arial"/>
                        <w:i/>
                        <w:iCs/>
                        <w:noProof/>
                      </w:rPr>
                      <w:t xml:space="preserve">BIBLAT, </w:t>
                    </w:r>
                    <w:r w:rsidRPr="006E6FF9">
                      <w:rPr>
                        <w:rFonts w:cs="Arial"/>
                        <w:noProof/>
                      </w:rPr>
                      <w:t xml:space="preserve">vol. 11, nº 1, pp. 47-57, 2012. </w:t>
                    </w:r>
                  </w:p>
                </w:tc>
              </w:tr>
              <w:tr w:rsidR="009C7FA6" w14:paraId="43802D8E" w14:textId="77777777" w:rsidTr="009C7FA6">
                <w:trPr>
                  <w:divId w:val="691805212"/>
                  <w:tblCellSpacing w:w="15" w:type="dxa"/>
                </w:trPr>
                <w:tc>
                  <w:tcPr>
                    <w:tcW w:w="522" w:type="dxa"/>
                    <w:hideMark/>
                  </w:tcPr>
                  <w:p w14:paraId="4EA378DD" w14:textId="77777777" w:rsidR="009C7FA6" w:rsidRDefault="009C7FA6">
                    <w:pPr>
                      <w:pStyle w:val="Bibliografa"/>
                      <w:rPr>
                        <w:noProof/>
                      </w:rPr>
                    </w:pPr>
                    <w:r>
                      <w:rPr>
                        <w:noProof/>
                      </w:rPr>
                      <w:t xml:space="preserve">[20] </w:t>
                    </w:r>
                  </w:p>
                </w:tc>
                <w:tc>
                  <w:tcPr>
                    <w:tcW w:w="7892" w:type="dxa"/>
                    <w:hideMark/>
                  </w:tcPr>
                  <w:p w14:paraId="70608FF9" w14:textId="77777777" w:rsidR="009C7FA6" w:rsidRPr="006E6FF9" w:rsidRDefault="009C7FA6" w:rsidP="006E6FF9">
                    <w:pPr>
                      <w:pStyle w:val="Bibliografa"/>
                      <w:spacing w:line="240" w:lineRule="auto"/>
                      <w:rPr>
                        <w:rFonts w:cs="Arial"/>
                        <w:noProof/>
                      </w:rPr>
                    </w:pPr>
                    <w:r w:rsidRPr="006E6FF9">
                      <w:rPr>
                        <w:rFonts w:cs="Arial"/>
                        <w:noProof/>
                      </w:rPr>
                      <w:t>P. Arizmendi, «Nuevo código GitHub,» 27 julio 2018. [En línea]. Available: https://books.google.com.ec/books?hl=es&amp;lr=&amp;id=q1FjDwAAQBAJ&amp;oi=fnd&amp;pg=PT2&amp;dq=qu%C3%A9+es+angular+framework&amp;ots=xAGxqKcEdz&amp;sig=nWqGeJSTKGGmUDAK6M203F5tWGw&amp;redir_esc=y#v=onepage&amp;q=qu%C3%A9%20es%20angular%20framework&amp;f=false. [Último acceso: 25 noviembre 2020].</w:t>
                    </w:r>
                  </w:p>
                </w:tc>
              </w:tr>
              <w:tr w:rsidR="009C7FA6" w14:paraId="3FE52A16" w14:textId="77777777" w:rsidTr="009C7FA6">
                <w:trPr>
                  <w:divId w:val="691805212"/>
                  <w:tblCellSpacing w:w="15" w:type="dxa"/>
                </w:trPr>
                <w:tc>
                  <w:tcPr>
                    <w:tcW w:w="522" w:type="dxa"/>
                    <w:hideMark/>
                  </w:tcPr>
                  <w:p w14:paraId="27608238" w14:textId="77777777" w:rsidR="009C7FA6" w:rsidRDefault="009C7FA6">
                    <w:pPr>
                      <w:pStyle w:val="Bibliografa"/>
                      <w:rPr>
                        <w:noProof/>
                      </w:rPr>
                    </w:pPr>
                    <w:r>
                      <w:rPr>
                        <w:noProof/>
                      </w:rPr>
                      <w:t xml:space="preserve">[21] </w:t>
                    </w:r>
                  </w:p>
                </w:tc>
                <w:tc>
                  <w:tcPr>
                    <w:tcW w:w="7892" w:type="dxa"/>
                    <w:hideMark/>
                  </w:tcPr>
                  <w:p w14:paraId="3C706BD2" w14:textId="77777777" w:rsidR="009C7FA6" w:rsidRPr="006E6FF9" w:rsidRDefault="009C7FA6" w:rsidP="006E6FF9">
                    <w:pPr>
                      <w:pStyle w:val="Bibliografa"/>
                      <w:spacing w:line="240" w:lineRule="auto"/>
                      <w:rPr>
                        <w:rFonts w:cs="Arial"/>
                        <w:noProof/>
                      </w:rPr>
                    </w:pPr>
                    <w:r w:rsidRPr="006E6FF9">
                      <w:rPr>
                        <w:rFonts w:cs="Arial"/>
                        <w:noProof/>
                      </w:rPr>
                      <w:t>B. Guzmán y D. Nicol, «DDigital - UMSS,» DDigital - UMSS, 17 julio 2019. [En línea]. Available: http://ddigital.umss.edu.bo:8080/jspui/handle/123456789/14959. [Último acceso: 25 noviembre 2020].</w:t>
                    </w:r>
                  </w:p>
                </w:tc>
              </w:tr>
              <w:tr w:rsidR="009C7FA6" w14:paraId="7836862E" w14:textId="77777777" w:rsidTr="009C7FA6">
                <w:trPr>
                  <w:divId w:val="691805212"/>
                  <w:tblCellSpacing w:w="15" w:type="dxa"/>
                </w:trPr>
                <w:tc>
                  <w:tcPr>
                    <w:tcW w:w="522" w:type="dxa"/>
                    <w:hideMark/>
                  </w:tcPr>
                  <w:p w14:paraId="558C5CD1" w14:textId="77777777" w:rsidR="009C7FA6" w:rsidRDefault="009C7FA6">
                    <w:pPr>
                      <w:pStyle w:val="Bibliografa"/>
                      <w:rPr>
                        <w:noProof/>
                      </w:rPr>
                    </w:pPr>
                    <w:r>
                      <w:rPr>
                        <w:noProof/>
                      </w:rPr>
                      <w:t xml:space="preserve">[22] </w:t>
                    </w:r>
                  </w:p>
                </w:tc>
                <w:tc>
                  <w:tcPr>
                    <w:tcW w:w="7892" w:type="dxa"/>
                    <w:hideMark/>
                  </w:tcPr>
                  <w:p w14:paraId="04D19B11" w14:textId="77777777" w:rsidR="009C7FA6" w:rsidRPr="006E6FF9" w:rsidRDefault="009C7FA6" w:rsidP="006E6FF9">
                    <w:pPr>
                      <w:pStyle w:val="Bibliografa"/>
                      <w:spacing w:line="240" w:lineRule="auto"/>
                      <w:rPr>
                        <w:rFonts w:cs="Arial"/>
                        <w:noProof/>
                      </w:rPr>
                    </w:pPr>
                    <w:r w:rsidRPr="00E175FF">
                      <w:rPr>
                        <w:rFonts w:cs="Arial"/>
                        <w:noProof/>
                        <w:lang w:val="en-US"/>
                        <w:rPrChange w:id="1139" w:author="Docente" w:date="2020-12-15T03:42:00Z">
                          <w:rPr>
                            <w:rFonts w:cs="Arial"/>
                            <w:noProof/>
                          </w:rPr>
                        </w:rPrChange>
                      </w:rPr>
                      <w:t xml:space="preserve">L. Wu-Jeng , Y. Chiaming y L. You-Sheng, «IEEE Xplore,» 2018 IEEE International Conference on Smart Manufacturing, Industrial &amp; Logistics Engineering (SMILE), 8-9 febrero 2018. </w:t>
                    </w:r>
                    <w:r w:rsidRPr="006E6FF9">
                      <w:rPr>
                        <w:rFonts w:cs="Arial"/>
                        <w:noProof/>
                      </w:rPr>
                      <w:t>[En línea]. Available: https://ieeexplore.ieee.org/abstract/document/8353979/authors#authors. [Último acceso: 25 noviembre 2020].</w:t>
                    </w:r>
                  </w:p>
                </w:tc>
              </w:tr>
              <w:tr w:rsidR="009C7FA6" w14:paraId="41A8F5D2" w14:textId="77777777" w:rsidTr="009C7FA6">
                <w:trPr>
                  <w:divId w:val="691805212"/>
                  <w:tblCellSpacing w:w="15" w:type="dxa"/>
                </w:trPr>
                <w:tc>
                  <w:tcPr>
                    <w:tcW w:w="522" w:type="dxa"/>
                    <w:hideMark/>
                  </w:tcPr>
                  <w:p w14:paraId="5EC69CF4" w14:textId="77777777" w:rsidR="009C7FA6" w:rsidRDefault="009C7FA6">
                    <w:pPr>
                      <w:pStyle w:val="Bibliografa"/>
                      <w:rPr>
                        <w:noProof/>
                      </w:rPr>
                    </w:pPr>
                    <w:r>
                      <w:rPr>
                        <w:noProof/>
                      </w:rPr>
                      <w:t xml:space="preserve">[23] </w:t>
                    </w:r>
                  </w:p>
                </w:tc>
                <w:tc>
                  <w:tcPr>
                    <w:tcW w:w="7892" w:type="dxa"/>
                    <w:hideMark/>
                  </w:tcPr>
                  <w:p w14:paraId="04801B6E" w14:textId="77777777" w:rsidR="009C7FA6" w:rsidRPr="006E6FF9" w:rsidRDefault="009C7FA6" w:rsidP="006E6FF9">
                    <w:pPr>
                      <w:pStyle w:val="Bibliografa"/>
                      <w:spacing w:line="240" w:lineRule="auto"/>
                      <w:rPr>
                        <w:rFonts w:cs="Arial"/>
                        <w:noProof/>
                      </w:rPr>
                    </w:pPr>
                    <w:r w:rsidRPr="006E6FF9">
                      <w:rPr>
                        <w:rFonts w:cs="Arial"/>
                        <w:noProof/>
                      </w:rPr>
                      <w:t>L. García González, «Openaccess,» Universitat Oberta de Catalunya, 3 enero 2018. [En línea]. Available: http://hdl.handle.net/10609/72766. [Último acceso: 25 noviembre 2020].</w:t>
                    </w:r>
                  </w:p>
                </w:tc>
              </w:tr>
              <w:tr w:rsidR="009C7FA6" w14:paraId="2049AC79" w14:textId="77777777" w:rsidTr="009C7FA6">
                <w:trPr>
                  <w:divId w:val="691805212"/>
                  <w:tblCellSpacing w:w="15" w:type="dxa"/>
                </w:trPr>
                <w:tc>
                  <w:tcPr>
                    <w:tcW w:w="522" w:type="dxa"/>
                    <w:hideMark/>
                  </w:tcPr>
                  <w:p w14:paraId="09EB4F3C" w14:textId="77777777" w:rsidR="009C7FA6" w:rsidRDefault="009C7FA6">
                    <w:pPr>
                      <w:pStyle w:val="Bibliografa"/>
                      <w:rPr>
                        <w:noProof/>
                      </w:rPr>
                    </w:pPr>
                    <w:r>
                      <w:rPr>
                        <w:noProof/>
                      </w:rPr>
                      <w:t xml:space="preserve">[24] </w:t>
                    </w:r>
                  </w:p>
                </w:tc>
                <w:tc>
                  <w:tcPr>
                    <w:tcW w:w="7892" w:type="dxa"/>
                    <w:hideMark/>
                  </w:tcPr>
                  <w:p w14:paraId="234B7163" w14:textId="77777777" w:rsidR="009C7FA6" w:rsidRPr="006E6FF9" w:rsidRDefault="009C7FA6" w:rsidP="006E6FF9">
                    <w:pPr>
                      <w:pStyle w:val="Bibliografa"/>
                      <w:spacing w:line="240" w:lineRule="auto"/>
                      <w:rPr>
                        <w:rFonts w:cs="Arial"/>
                        <w:noProof/>
                      </w:rPr>
                    </w:pPr>
                    <w:r w:rsidRPr="00E175FF">
                      <w:rPr>
                        <w:rFonts w:cs="Arial"/>
                        <w:noProof/>
                        <w:lang w:val="en-US"/>
                        <w:rPrChange w:id="1140" w:author="Docente" w:date="2020-12-15T03:42:00Z">
                          <w:rPr>
                            <w:rFonts w:cs="Arial"/>
                            <w:noProof/>
                          </w:rPr>
                        </w:rPrChange>
                      </w:rPr>
                      <w:t xml:space="preserve">C. Martin, «Taylor Francis Online,» Taylor Francis Online, 29 agosto 2011. </w:t>
                    </w:r>
                    <w:r w:rsidRPr="006E6FF9">
                      <w:rPr>
                        <w:rFonts w:cs="Arial"/>
                        <w:noProof/>
                      </w:rPr>
                      <w:t>[En línea]. Available: https://www.tandfonline.com/doi/abs/10.1080/14763141.2012.734321. [Último acceso: 25 noviembre 2020].</w:t>
                    </w:r>
                  </w:p>
                </w:tc>
              </w:tr>
              <w:tr w:rsidR="009C7FA6" w14:paraId="09EC8F6D" w14:textId="77777777" w:rsidTr="009C7FA6">
                <w:trPr>
                  <w:divId w:val="691805212"/>
                  <w:tblCellSpacing w:w="15" w:type="dxa"/>
                </w:trPr>
                <w:tc>
                  <w:tcPr>
                    <w:tcW w:w="522" w:type="dxa"/>
                    <w:hideMark/>
                  </w:tcPr>
                  <w:p w14:paraId="456A58B3" w14:textId="77777777" w:rsidR="009C7FA6" w:rsidRDefault="009C7FA6">
                    <w:pPr>
                      <w:pStyle w:val="Bibliografa"/>
                      <w:rPr>
                        <w:noProof/>
                      </w:rPr>
                    </w:pPr>
                    <w:r>
                      <w:rPr>
                        <w:noProof/>
                      </w:rPr>
                      <w:t xml:space="preserve">[25] </w:t>
                    </w:r>
                  </w:p>
                </w:tc>
                <w:tc>
                  <w:tcPr>
                    <w:tcW w:w="7892" w:type="dxa"/>
                    <w:hideMark/>
                  </w:tcPr>
                  <w:p w14:paraId="1BD9B474" w14:textId="77777777" w:rsidR="009C7FA6" w:rsidRPr="006E6FF9" w:rsidRDefault="009C7FA6" w:rsidP="006E6FF9">
                    <w:pPr>
                      <w:pStyle w:val="Bibliografa"/>
                      <w:spacing w:line="240" w:lineRule="auto"/>
                      <w:rPr>
                        <w:rFonts w:cs="Arial"/>
                        <w:noProof/>
                      </w:rPr>
                    </w:pPr>
                    <w:r w:rsidRPr="006E6FF9">
                      <w:rPr>
                        <w:rFonts w:cs="Arial"/>
                        <w:noProof/>
                      </w:rPr>
                      <w:t>M. Calle Molina, «Repository,» 5 mayo 2017. [En línea]. Available: https://repository.eia.edu.co/handle/11190/2297. [Último acceso: 25 noviembre 2020].</w:t>
                    </w:r>
                  </w:p>
                </w:tc>
              </w:tr>
              <w:tr w:rsidR="009C7FA6" w14:paraId="2BC836B1" w14:textId="77777777" w:rsidTr="009C7FA6">
                <w:trPr>
                  <w:divId w:val="691805212"/>
                  <w:tblCellSpacing w:w="15" w:type="dxa"/>
                </w:trPr>
                <w:tc>
                  <w:tcPr>
                    <w:tcW w:w="522" w:type="dxa"/>
                    <w:hideMark/>
                  </w:tcPr>
                  <w:p w14:paraId="5346EE70" w14:textId="77777777" w:rsidR="009C7FA6" w:rsidRDefault="009C7FA6">
                    <w:pPr>
                      <w:pStyle w:val="Bibliografa"/>
                      <w:rPr>
                        <w:noProof/>
                      </w:rPr>
                    </w:pPr>
                    <w:r>
                      <w:rPr>
                        <w:noProof/>
                      </w:rPr>
                      <w:lastRenderedPageBreak/>
                      <w:t xml:space="preserve">[26] </w:t>
                    </w:r>
                  </w:p>
                </w:tc>
                <w:tc>
                  <w:tcPr>
                    <w:tcW w:w="7892" w:type="dxa"/>
                    <w:hideMark/>
                  </w:tcPr>
                  <w:p w14:paraId="63360E1C" w14:textId="77777777" w:rsidR="009C7FA6" w:rsidRPr="006E6FF9" w:rsidRDefault="009C7FA6" w:rsidP="006E6FF9">
                    <w:pPr>
                      <w:pStyle w:val="Bibliografa"/>
                      <w:spacing w:line="240" w:lineRule="auto"/>
                      <w:rPr>
                        <w:rFonts w:cs="Arial"/>
                        <w:noProof/>
                      </w:rPr>
                    </w:pPr>
                    <w:r w:rsidRPr="006E6FF9">
                      <w:rPr>
                        <w:rFonts w:cs="Arial"/>
                        <w:noProof/>
                      </w:rPr>
                      <w:t>L. P. Molina Valdiviezo y J. L. Duchi Quishpe, «Unach,» 8 mar 2019. [En línea]. Available: http://dspace.unach.edu.ec/handle/51000/5490. [Último acceso: 25 noviembre 2020].</w:t>
                    </w:r>
                  </w:p>
                </w:tc>
              </w:tr>
              <w:tr w:rsidR="009C7FA6" w14:paraId="4667B59F" w14:textId="77777777" w:rsidTr="009C7FA6">
                <w:trPr>
                  <w:divId w:val="691805212"/>
                  <w:tblCellSpacing w:w="15" w:type="dxa"/>
                </w:trPr>
                <w:tc>
                  <w:tcPr>
                    <w:tcW w:w="522" w:type="dxa"/>
                    <w:hideMark/>
                  </w:tcPr>
                  <w:p w14:paraId="3AE6FB12" w14:textId="77777777" w:rsidR="009C7FA6" w:rsidRDefault="009C7FA6">
                    <w:pPr>
                      <w:pStyle w:val="Bibliografa"/>
                      <w:rPr>
                        <w:noProof/>
                      </w:rPr>
                    </w:pPr>
                    <w:r>
                      <w:rPr>
                        <w:noProof/>
                      </w:rPr>
                      <w:t xml:space="preserve">[27] </w:t>
                    </w:r>
                  </w:p>
                </w:tc>
                <w:tc>
                  <w:tcPr>
                    <w:tcW w:w="7892" w:type="dxa"/>
                    <w:hideMark/>
                  </w:tcPr>
                  <w:p w14:paraId="4A3AA20D" w14:textId="77777777" w:rsidR="009C7FA6" w:rsidRPr="006E6FF9" w:rsidRDefault="009C7FA6" w:rsidP="006E6FF9">
                    <w:pPr>
                      <w:pStyle w:val="Bibliografa"/>
                      <w:spacing w:line="240" w:lineRule="auto"/>
                      <w:rPr>
                        <w:rFonts w:cs="Arial"/>
                        <w:noProof/>
                      </w:rPr>
                    </w:pPr>
                    <w:r w:rsidRPr="006E6FF9">
                      <w:rPr>
                        <w:rFonts w:cs="Arial"/>
                        <w:noProof/>
                      </w:rPr>
                      <w:t>K. M. Caiza Chiliquinga, «Repositorio Institucional UNIANDES,» 25 mar 2020. [En línea]. Available: http://dspace.uniandes.edu.ec/handle/123456789/11012. [Último acceso: 25 noviembre 2020].</w:t>
                    </w:r>
                  </w:p>
                </w:tc>
              </w:tr>
              <w:tr w:rsidR="009C7FA6" w14:paraId="4FEEF52B" w14:textId="77777777" w:rsidTr="009C7FA6">
                <w:trPr>
                  <w:divId w:val="691805212"/>
                  <w:tblCellSpacing w:w="15" w:type="dxa"/>
                </w:trPr>
                <w:tc>
                  <w:tcPr>
                    <w:tcW w:w="522" w:type="dxa"/>
                    <w:hideMark/>
                  </w:tcPr>
                  <w:p w14:paraId="13AF79FE" w14:textId="77777777" w:rsidR="009C7FA6" w:rsidRDefault="009C7FA6">
                    <w:pPr>
                      <w:pStyle w:val="Bibliografa"/>
                      <w:rPr>
                        <w:noProof/>
                      </w:rPr>
                    </w:pPr>
                    <w:r>
                      <w:rPr>
                        <w:noProof/>
                      </w:rPr>
                      <w:t xml:space="preserve">[28] </w:t>
                    </w:r>
                  </w:p>
                </w:tc>
                <w:tc>
                  <w:tcPr>
                    <w:tcW w:w="7892" w:type="dxa"/>
                    <w:hideMark/>
                  </w:tcPr>
                  <w:p w14:paraId="4DE7C7F6" w14:textId="77777777" w:rsidR="009C7FA6" w:rsidRPr="006E6FF9" w:rsidRDefault="009C7FA6" w:rsidP="006E6FF9">
                    <w:pPr>
                      <w:pStyle w:val="Bibliografa"/>
                      <w:spacing w:line="240" w:lineRule="auto"/>
                      <w:rPr>
                        <w:rFonts w:cs="Arial"/>
                        <w:noProof/>
                      </w:rPr>
                    </w:pPr>
                    <w:r w:rsidRPr="006E6FF9">
                      <w:rPr>
                        <w:rFonts w:cs="Arial"/>
                        <w:noProof/>
                      </w:rPr>
                      <w:t>C. Peris Borrás, «Universidad Polit+ecnica de Valencia,» 20 septiembre 2019. [En línea]. Available: https://riunet.upv.es/handle/10251/128382. [Último acceso: 25 noviembre 2020].</w:t>
                    </w:r>
                  </w:p>
                </w:tc>
              </w:tr>
              <w:tr w:rsidR="009C7FA6" w14:paraId="2F622B5B" w14:textId="77777777" w:rsidTr="009C7FA6">
                <w:trPr>
                  <w:divId w:val="691805212"/>
                  <w:tblCellSpacing w:w="15" w:type="dxa"/>
                </w:trPr>
                <w:tc>
                  <w:tcPr>
                    <w:tcW w:w="522" w:type="dxa"/>
                    <w:hideMark/>
                  </w:tcPr>
                  <w:p w14:paraId="1D40536E" w14:textId="77777777" w:rsidR="009C7FA6" w:rsidRDefault="009C7FA6">
                    <w:pPr>
                      <w:pStyle w:val="Bibliografa"/>
                      <w:rPr>
                        <w:noProof/>
                      </w:rPr>
                    </w:pPr>
                    <w:r>
                      <w:rPr>
                        <w:noProof/>
                      </w:rPr>
                      <w:t xml:space="preserve">[29] </w:t>
                    </w:r>
                  </w:p>
                </w:tc>
                <w:tc>
                  <w:tcPr>
                    <w:tcW w:w="7892" w:type="dxa"/>
                    <w:hideMark/>
                  </w:tcPr>
                  <w:p w14:paraId="47CD7083" w14:textId="77777777" w:rsidR="009C7FA6" w:rsidRPr="006E6FF9" w:rsidRDefault="009C7FA6" w:rsidP="006E6FF9">
                    <w:pPr>
                      <w:pStyle w:val="Bibliografa"/>
                      <w:spacing w:line="240" w:lineRule="auto"/>
                      <w:rPr>
                        <w:rFonts w:cs="Arial"/>
                        <w:noProof/>
                      </w:rPr>
                    </w:pPr>
                    <w:r w:rsidRPr="006E6FF9">
                      <w:rPr>
                        <w:rFonts w:cs="Arial"/>
                        <w:noProof/>
                      </w:rPr>
                      <w:t>B. A. Tandayamo Lanchimba, «Repositorio Digital Universidad Técnica del Norte,» 11 diciembre 2019. [En línea]. Available: http://repositorio.utn.edu.ec/handle/123456789/9540. [Último acceso: 25 noviembre 2020].</w:t>
                    </w:r>
                  </w:p>
                </w:tc>
              </w:tr>
              <w:tr w:rsidR="009C7FA6" w14:paraId="6563B48B" w14:textId="77777777" w:rsidTr="009C7FA6">
                <w:trPr>
                  <w:divId w:val="691805212"/>
                  <w:tblCellSpacing w:w="15" w:type="dxa"/>
                </w:trPr>
                <w:tc>
                  <w:tcPr>
                    <w:tcW w:w="522" w:type="dxa"/>
                    <w:hideMark/>
                  </w:tcPr>
                  <w:p w14:paraId="64260CC3" w14:textId="77777777" w:rsidR="009C7FA6" w:rsidRDefault="009C7FA6">
                    <w:pPr>
                      <w:pStyle w:val="Bibliografa"/>
                      <w:rPr>
                        <w:noProof/>
                      </w:rPr>
                    </w:pPr>
                    <w:r>
                      <w:rPr>
                        <w:noProof/>
                      </w:rPr>
                      <w:t xml:space="preserve">[30] </w:t>
                    </w:r>
                  </w:p>
                </w:tc>
                <w:tc>
                  <w:tcPr>
                    <w:tcW w:w="7892" w:type="dxa"/>
                    <w:hideMark/>
                  </w:tcPr>
                  <w:p w14:paraId="22C4725A" w14:textId="77777777" w:rsidR="009C7FA6" w:rsidRPr="006E6FF9" w:rsidRDefault="009C7FA6" w:rsidP="006E6FF9">
                    <w:pPr>
                      <w:pStyle w:val="Bibliografa"/>
                      <w:spacing w:line="240" w:lineRule="auto"/>
                      <w:rPr>
                        <w:rFonts w:cs="Arial"/>
                        <w:noProof/>
                      </w:rPr>
                    </w:pPr>
                    <w:r w:rsidRPr="006E6FF9">
                      <w:rPr>
                        <w:rFonts w:cs="Arial"/>
                        <w:noProof/>
                      </w:rPr>
                      <w:t>D. Deepak, R. J.J y R. J., «IDEE,» 5 marzo 2008. [En línea]. Available: https://www.idee.es/resources/presentaciones/JIDEE08/ARTICULOS_JIDEE2008/Articulo84.pdf. [Último acceso: 28 noviembre 2020].</w:t>
                    </w:r>
                  </w:p>
                </w:tc>
              </w:tr>
              <w:tr w:rsidR="009C7FA6" w14:paraId="4CC3E5D5" w14:textId="77777777" w:rsidTr="009C7FA6">
                <w:trPr>
                  <w:divId w:val="691805212"/>
                  <w:tblCellSpacing w:w="15" w:type="dxa"/>
                </w:trPr>
                <w:tc>
                  <w:tcPr>
                    <w:tcW w:w="522" w:type="dxa"/>
                    <w:hideMark/>
                  </w:tcPr>
                  <w:p w14:paraId="3D122E22" w14:textId="77777777" w:rsidR="009C7FA6" w:rsidRDefault="009C7FA6">
                    <w:pPr>
                      <w:pStyle w:val="Bibliografa"/>
                      <w:rPr>
                        <w:noProof/>
                      </w:rPr>
                    </w:pPr>
                    <w:r>
                      <w:rPr>
                        <w:noProof/>
                      </w:rPr>
                      <w:t xml:space="preserve">[31] </w:t>
                    </w:r>
                  </w:p>
                </w:tc>
                <w:tc>
                  <w:tcPr>
                    <w:tcW w:w="7892" w:type="dxa"/>
                    <w:hideMark/>
                  </w:tcPr>
                  <w:p w14:paraId="7D80AEEE" w14:textId="77777777" w:rsidR="009C7FA6" w:rsidRPr="006E6FF9" w:rsidRDefault="009C7FA6" w:rsidP="006E6FF9">
                    <w:pPr>
                      <w:pStyle w:val="Bibliografa"/>
                      <w:spacing w:line="240" w:lineRule="auto"/>
                      <w:rPr>
                        <w:rFonts w:cs="Arial"/>
                        <w:noProof/>
                      </w:rPr>
                    </w:pPr>
                    <w:r w:rsidRPr="006E6FF9">
                      <w:rPr>
                        <w:rFonts w:cs="Arial"/>
                        <w:noProof/>
                      </w:rPr>
                      <w:t>F. J. Díaz, «Repositorio Institucional de la UNLP,» 15 octubre 2008. [En línea]. Available: http://sedici.unlp.edu.ar/handle/10915/21907. [Último acceso: 29 noviembre 2020].</w:t>
                    </w:r>
                  </w:p>
                </w:tc>
              </w:tr>
              <w:tr w:rsidR="009C7FA6" w14:paraId="65350CE9" w14:textId="77777777" w:rsidTr="009C7FA6">
                <w:trPr>
                  <w:divId w:val="691805212"/>
                  <w:tblCellSpacing w:w="15" w:type="dxa"/>
                </w:trPr>
                <w:tc>
                  <w:tcPr>
                    <w:tcW w:w="522" w:type="dxa"/>
                    <w:hideMark/>
                  </w:tcPr>
                  <w:p w14:paraId="12550282" w14:textId="77777777" w:rsidR="009C7FA6" w:rsidRDefault="009C7FA6">
                    <w:pPr>
                      <w:pStyle w:val="Bibliografa"/>
                      <w:rPr>
                        <w:noProof/>
                      </w:rPr>
                    </w:pPr>
                    <w:r>
                      <w:rPr>
                        <w:noProof/>
                      </w:rPr>
                      <w:t xml:space="preserve">[32] </w:t>
                    </w:r>
                  </w:p>
                </w:tc>
                <w:tc>
                  <w:tcPr>
                    <w:tcW w:w="7892" w:type="dxa"/>
                    <w:hideMark/>
                  </w:tcPr>
                  <w:p w14:paraId="624DFECE" w14:textId="77777777" w:rsidR="009C7FA6" w:rsidRPr="006E6FF9" w:rsidRDefault="009C7FA6" w:rsidP="006E6FF9">
                    <w:pPr>
                      <w:pStyle w:val="Bibliografa"/>
                      <w:spacing w:line="240" w:lineRule="auto"/>
                      <w:rPr>
                        <w:rFonts w:cs="Arial"/>
                        <w:noProof/>
                      </w:rPr>
                    </w:pPr>
                    <w:r w:rsidRPr="00E175FF">
                      <w:rPr>
                        <w:rFonts w:cs="Arial"/>
                        <w:noProof/>
                        <w:lang w:val="en-US"/>
                        <w:rPrChange w:id="1141" w:author="Docente" w:date="2020-12-15T03:42:00Z">
                          <w:rPr>
                            <w:rFonts w:cs="Arial"/>
                            <w:noProof/>
                          </w:rPr>
                        </w:rPrChange>
                      </w:rPr>
                      <w:t xml:space="preserve">D. Rahmel, «Springer Link,» 04 mayo 2013. </w:t>
                    </w:r>
                    <w:r w:rsidRPr="006E6FF9">
                      <w:rPr>
                        <w:rFonts w:cs="Arial"/>
                        <w:noProof/>
                      </w:rPr>
                      <w:t>[En línea]. Available: https://link.springer.com/chapter/10.1007/978-1-4302-1629-2_9. [Último acceso: 29 noviembre 2020].</w:t>
                    </w:r>
                  </w:p>
                </w:tc>
              </w:tr>
              <w:tr w:rsidR="009C7FA6" w14:paraId="2E67E382" w14:textId="77777777" w:rsidTr="009C7FA6">
                <w:trPr>
                  <w:divId w:val="691805212"/>
                  <w:tblCellSpacing w:w="15" w:type="dxa"/>
                </w:trPr>
                <w:tc>
                  <w:tcPr>
                    <w:tcW w:w="522" w:type="dxa"/>
                    <w:hideMark/>
                  </w:tcPr>
                  <w:p w14:paraId="3F3D2BF3" w14:textId="77777777" w:rsidR="009C7FA6" w:rsidRDefault="009C7FA6">
                    <w:pPr>
                      <w:pStyle w:val="Bibliografa"/>
                      <w:rPr>
                        <w:noProof/>
                      </w:rPr>
                    </w:pPr>
                    <w:r>
                      <w:rPr>
                        <w:noProof/>
                      </w:rPr>
                      <w:t xml:space="preserve">[33] </w:t>
                    </w:r>
                  </w:p>
                </w:tc>
                <w:tc>
                  <w:tcPr>
                    <w:tcW w:w="7892" w:type="dxa"/>
                    <w:hideMark/>
                  </w:tcPr>
                  <w:p w14:paraId="28CBD2EF" w14:textId="77777777" w:rsidR="009C7FA6" w:rsidRPr="006E6FF9" w:rsidRDefault="009C7FA6" w:rsidP="006E6FF9">
                    <w:pPr>
                      <w:pStyle w:val="Bibliografa"/>
                      <w:spacing w:line="240" w:lineRule="auto"/>
                      <w:rPr>
                        <w:rFonts w:cs="Arial"/>
                        <w:noProof/>
                      </w:rPr>
                    </w:pPr>
                    <w:r w:rsidRPr="006E6FF9">
                      <w:rPr>
                        <w:rFonts w:cs="Arial"/>
                        <w:noProof/>
                      </w:rPr>
                      <w:t>A. Y A , «IOPSCIENCE,» 26 noviembre 2019. [En línea]. Available: https://iopscience.iop.org/article/10.1088/1742-6596/1211/1/012042/meta. [Último acceso: 29 noviembre 2020].</w:t>
                    </w:r>
                  </w:p>
                </w:tc>
              </w:tr>
              <w:tr w:rsidR="009C7FA6" w14:paraId="2234147D" w14:textId="77777777" w:rsidTr="009C7FA6">
                <w:trPr>
                  <w:divId w:val="691805212"/>
                  <w:tblCellSpacing w:w="15" w:type="dxa"/>
                </w:trPr>
                <w:tc>
                  <w:tcPr>
                    <w:tcW w:w="522" w:type="dxa"/>
                    <w:hideMark/>
                  </w:tcPr>
                  <w:p w14:paraId="628FAD0B" w14:textId="77777777" w:rsidR="009C7FA6" w:rsidRDefault="009C7FA6">
                    <w:pPr>
                      <w:pStyle w:val="Bibliografa"/>
                      <w:rPr>
                        <w:noProof/>
                      </w:rPr>
                    </w:pPr>
                    <w:r>
                      <w:rPr>
                        <w:noProof/>
                      </w:rPr>
                      <w:t xml:space="preserve">[34] </w:t>
                    </w:r>
                  </w:p>
                </w:tc>
                <w:tc>
                  <w:tcPr>
                    <w:tcW w:w="7892" w:type="dxa"/>
                    <w:hideMark/>
                  </w:tcPr>
                  <w:p w14:paraId="3CEE6F64" w14:textId="77777777" w:rsidR="009C7FA6" w:rsidRPr="006E6FF9" w:rsidRDefault="009C7FA6" w:rsidP="006E6FF9">
                    <w:pPr>
                      <w:pStyle w:val="Bibliografa"/>
                      <w:spacing w:line="240" w:lineRule="auto"/>
                      <w:rPr>
                        <w:rFonts w:cs="Arial"/>
                        <w:noProof/>
                      </w:rPr>
                    </w:pPr>
                    <w:r w:rsidRPr="006E6FF9">
                      <w:rPr>
                        <w:rFonts w:cs="Arial"/>
                        <w:noProof/>
                      </w:rPr>
                      <w:t xml:space="preserve">Firebase, «Firebase,» 29 noviembre 2020. [En línea]. </w:t>
                    </w:r>
                    <w:r w:rsidRPr="00E175FF">
                      <w:rPr>
                        <w:rFonts w:cs="Arial"/>
                        <w:noProof/>
                        <w:lang w:val="en-US"/>
                        <w:rPrChange w:id="1142" w:author="Docente" w:date="2020-12-15T03:42:00Z">
                          <w:rPr>
                            <w:rFonts w:cs="Arial"/>
                            <w:noProof/>
                          </w:rPr>
                        </w:rPrChange>
                      </w:rPr>
                      <w:t xml:space="preserve">Available: https://firebase.google.com/docs/hosting/use-cases?hl=es#:~:text=Firebase%20Hosting%20es%20un%20servicio,de%20entrega%20de%20contenido)%20global.. </w:t>
                    </w:r>
                    <w:r w:rsidRPr="006E6FF9">
                      <w:rPr>
                        <w:rFonts w:cs="Arial"/>
                        <w:noProof/>
                      </w:rPr>
                      <w:t>[Último acceso: 29 noviembre 2020].</w:t>
                    </w:r>
                  </w:p>
                </w:tc>
              </w:tr>
              <w:tr w:rsidR="009C7FA6" w14:paraId="2586297A" w14:textId="77777777" w:rsidTr="009C7FA6">
                <w:trPr>
                  <w:divId w:val="691805212"/>
                  <w:tblCellSpacing w:w="15" w:type="dxa"/>
                </w:trPr>
                <w:tc>
                  <w:tcPr>
                    <w:tcW w:w="522" w:type="dxa"/>
                    <w:hideMark/>
                  </w:tcPr>
                  <w:p w14:paraId="4302CBFD" w14:textId="77777777" w:rsidR="009C7FA6" w:rsidRDefault="009C7FA6">
                    <w:pPr>
                      <w:pStyle w:val="Bibliografa"/>
                      <w:rPr>
                        <w:noProof/>
                      </w:rPr>
                    </w:pPr>
                    <w:r>
                      <w:rPr>
                        <w:noProof/>
                      </w:rPr>
                      <w:t xml:space="preserve">[35] </w:t>
                    </w:r>
                  </w:p>
                </w:tc>
                <w:tc>
                  <w:tcPr>
                    <w:tcW w:w="7892" w:type="dxa"/>
                    <w:hideMark/>
                  </w:tcPr>
                  <w:p w14:paraId="5D5874D0" w14:textId="77777777" w:rsidR="009C7FA6" w:rsidRPr="006E6FF9" w:rsidRDefault="009C7FA6" w:rsidP="006E6FF9">
                    <w:pPr>
                      <w:pStyle w:val="Bibliografa"/>
                      <w:spacing w:line="240" w:lineRule="auto"/>
                      <w:rPr>
                        <w:rFonts w:cs="Arial"/>
                        <w:noProof/>
                      </w:rPr>
                    </w:pPr>
                    <w:r w:rsidRPr="006E6FF9">
                      <w:rPr>
                        <w:rFonts w:cs="Arial"/>
                        <w:noProof/>
                      </w:rPr>
                      <w:t xml:space="preserve">M. Digital, «Antevenio,» 26 septiembre 2016. [En línea]. </w:t>
                    </w:r>
                    <w:r w:rsidRPr="00E175FF">
                      <w:rPr>
                        <w:rFonts w:cs="Arial"/>
                        <w:noProof/>
                        <w:lang w:val="en-US"/>
                        <w:rPrChange w:id="1143" w:author="Docente" w:date="2020-12-15T03:42:00Z">
                          <w:rPr>
                            <w:rFonts w:cs="Arial"/>
                            <w:noProof/>
                          </w:rPr>
                        </w:rPrChange>
                      </w:rPr>
                      <w:t xml:space="preserve">Available: https://www.antevenio.com/blog/2016/09/como-colgar-una-aplicacion-en-google-play/. </w:t>
                    </w:r>
                    <w:r w:rsidRPr="006E6FF9">
                      <w:rPr>
                        <w:rFonts w:cs="Arial"/>
                        <w:noProof/>
                      </w:rPr>
                      <w:t>[Último acceso: 29 noviembre 2020].</w:t>
                    </w:r>
                  </w:p>
                </w:tc>
              </w:tr>
              <w:tr w:rsidR="009C7FA6" w14:paraId="5955D2D0" w14:textId="77777777" w:rsidTr="009C7FA6">
                <w:trPr>
                  <w:divId w:val="691805212"/>
                  <w:tblCellSpacing w:w="15" w:type="dxa"/>
                </w:trPr>
                <w:tc>
                  <w:tcPr>
                    <w:tcW w:w="522" w:type="dxa"/>
                    <w:hideMark/>
                  </w:tcPr>
                  <w:p w14:paraId="26F205F6" w14:textId="77777777" w:rsidR="009C7FA6" w:rsidRDefault="009C7FA6">
                    <w:pPr>
                      <w:pStyle w:val="Bibliografa"/>
                      <w:rPr>
                        <w:noProof/>
                      </w:rPr>
                    </w:pPr>
                    <w:r>
                      <w:rPr>
                        <w:noProof/>
                      </w:rPr>
                      <w:t xml:space="preserve">[36] </w:t>
                    </w:r>
                  </w:p>
                </w:tc>
                <w:tc>
                  <w:tcPr>
                    <w:tcW w:w="7892" w:type="dxa"/>
                    <w:hideMark/>
                  </w:tcPr>
                  <w:p w14:paraId="2DDB83A3" w14:textId="77777777" w:rsidR="009C7FA6" w:rsidRPr="006E6FF9" w:rsidRDefault="009C7FA6" w:rsidP="006E6FF9">
                    <w:pPr>
                      <w:pStyle w:val="Bibliografa"/>
                      <w:spacing w:line="240" w:lineRule="auto"/>
                      <w:rPr>
                        <w:rFonts w:cs="Arial"/>
                        <w:noProof/>
                      </w:rPr>
                    </w:pPr>
                    <w:r w:rsidRPr="006E6FF9">
                      <w:rPr>
                        <w:rFonts w:cs="Arial"/>
                        <w:noProof/>
                      </w:rPr>
                      <w:t xml:space="preserve">A. P. Guzmán Duque, M. E. Del Moral Pérez y F. G. Ladrón de Guevara, «Usos de Twitter en las universidades iberoamericanas,» </w:t>
                    </w:r>
                    <w:r w:rsidRPr="006E6FF9">
                      <w:rPr>
                        <w:rFonts w:cs="Arial"/>
                        <w:i/>
                        <w:iCs/>
                        <w:noProof/>
                      </w:rPr>
                      <w:t xml:space="preserve">Revista Latinoamericana de Tecnología Educativa, </w:t>
                    </w:r>
                    <w:r w:rsidRPr="006E6FF9">
                      <w:rPr>
                        <w:rFonts w:cs="Arial"/>
                        <w:noProof/>
                      </w:rPr>
                      <w:t xml:space="preserve">vol. 11, nº 1, p. 39, 2012. </w:t>
                    </w:r>
                  </w:p>
                </w:tc>
              </w:tr>
              <w:tr w:rsidR="009C7FA6" w14:paraId="69288375" w14:textId="77777777" w:rsidTr="009C7FA6">
                <w:trPr>
                  <w:divId w:val="691805212"/>
                  <w:tblCellSpacing w:w="15" w:type="dxa"/>
                </w:trPr>
                <w:tc>
                  <w:tcPr>
                    <w:tcW w:w="522" w:type="dxa"/>
                    <w:hideMark/>
                  </w:tcPr>
                  <w:p w14:paraId="4C856428" w14:textId="77777777" w:rsidR="009C7FA6" w:rsidRDefault="009C7FA6">
                    <w:pPr>
                      <w:pStyle w:val="Bibliografa"/>
                      <w:rPr>
                        <w:noProof/>
                      </w:rPr>
                    </w:pPr>
                    <w:r>
                      <w:rPr>
                        <w:noProof/>
                      </w:rPr>
                      <w:t xml:space="preserve">[37] </w:t>
                    </w:r>
                  </w:p>
                </w:tc>
                <w:tc>
                  <w:tcPr>
                    <w:tcW w:w="7892" w:type="dxa"/>
                    <w:hideMark/>
                  </w:tcPr>
                  <w:p w14:paraId="34603044" w14:textId="77777777" w:rsidR="009C7FA6" w:rsidRPr="006E6FF9" w:rsidRDefault="009C7FA6" w:rsidP="006E6FF9">
                    <w:pPr>
                      <w:pStyle w:val="Bibliografa"/>
                      <w:spacing w:line="240" w:lineRule="auto"/>
                      <w:rPr>
                        <w:rFonts w:cs="Arial"/>
                        <w:noProof/>
                      </w:rPr>
                    </w:pPr>
                    <w:r w:rsidRPr="006E6FF9">
                      <w:rPr>
                        <w:rFonts w:cs="Arial"/>
                        <w:noProof/>
                      </w:rPr>
                      <w:t>R. Ramírez Pino, «tdx.cat,» junio 2008. [En línea]. Available: https://www.tdx.cat/bitstream/handle/10803/4156/rrp1de1.pdf. [Último acceso: 10 noviembre 2020].</w:t>
                    </w:r>
                  </w:p>
                </w:tc>
              </w:tr>
              <w:tr w:rsidR="009C7FA6" w14:paraId="10BE8073" w14:textId="77777777" w:rsidTr="009C7FA6">
                <w:trPr>
                  <w:divId w:val="691805212"/>
                  <w:tblCellSpacing w:w="15" w:type="dxa"/>
                </w:trPr>
                <w:tc>
                  <w:tcPr>
                    <w:tcW w:w="522" w:type="dxa"/>
                    <w:hideMark/>
                  </w:tcPr>
                  <w:p w14:paraId="524808C7" w14:textId="77777777" w:rsidR="009C7FA6" w:rsidRDefault="009C7FA6">
                    <w:pPr>
                      <w:pStyle w:val="Bibliografa"/>
                      <w:rPr>
                        <w:noProof/>
                      </w:rPr>
                    </w:pPr>
                    <w:r>
                      <w:rPr>
                        <w:noProof/>
                      </w:rPr>
                      <w:t xml:space="preserve">[38] </w:t>
                    </w:r>
                  </w:p>
                </w:tc>
                <w:tc>
                  <w:tcPr>
                    <w:tcW w:w="7892" w:type="dxa"/>
                    <w:hideMark/>
                  </w:tcPr>
                  <w:p w14:paraId="30859C00" w14:textId="77BEA858" w:rsidR="009C7FA6" w:rsidRPr="006E6FF9" w:rsidRDefault="009C7FA6" w:rsidP="006E6FF9">
                    <w:pPr>
                      <w:pStyle w:val="Bibliografa"/>
                      <w:spacing w:line="240" w:lineRule="auto"/>
                      <w:rPr>
                        <w:rFonts w:cs="Arial"/>
                        <w:noProof/>
                      </w:rPr>
                    </w:pPr>
                    <w:r w:rsidRPr="006E6FF9">
                      <w:rPr>
                        <w:rFonts w:cs="Arial"/>
                        <w:noProof/>
                      </w:rPr>
                      <w:t>M. Trigas Gallego, «Openaccess,» 2012. [En línea]. Available: http://openaccess.uoc.edu/</w:t>
                    </w:r>
                    <w:del w:id="1144" w:author="Daniel Casagallo" w:date="2020-12-21T18:44:00Z">
                      <w:r w:rsidRPr="006E6FF9" w:rsidDel="0096106E">
                        <w:rPr>
                          <w:rFonts w:cs="Arial"/>
                          <w:noProof/>
                        </w:rPr>
                        <w:delText>web</w:delText>
                      </w:r>
                    </w:del>
                    <w:ins w:id="1145" w:author="Daniel Casagallo" w:date="2020-12-21T18:44:00Z">
                      <w:r w:rsidR="0096106E">
                        <w:rPr>
                          <w:rFonts w:cs="Arial"/>
                          <w:noProof/>
                        </w:rPr>
                        <w:t>Web</w:t>
                      </w:r>
                    </w:ins>
                    <w:r w:rsidRPr="006E6FF9">
                      <w:rPr>
                        <w:rFonts w:cs="Arial"/>
                        <w:noProof/>
                      </w:rPr>
                      <w:t>apps/o2/bitstream/10609/17885/1/mtrigasTFC0612memoria.pdf. [Último acceso: 10 noviembre 2020].</w:t>
                    </w:r>
                  </w:p>
                </w:tc>
              </w:tr>
              <w:tr w:rsidR="009C7FA6" w14:paraId="79344246" w14:textId="77777777" w:rsidTr="009C7FA6">
                <w:trPr>
                  <w:divId w:val="691805212"/>
                  <w:tblCellSpacing w:w="15" w:type="dxa"/>
                </w:trPr>
                <w:tc>
                  <w:tcPr>
                    <w:tcW w:w="522" w:type="dxa"/>
                    <w:hideMark/>
                  </w:tcPr>
                  <w:p w14:paraId="77526416" w14:textId="77777777" w:rsidR="009C7FA6" w:rsidRDefault="009C7FA6">
                    <w:pPr>
                      <w:pStyle w:val="Bibliografa"/>
                      <w:rPr>
                        <w:noProof/>
                      </w:rPr>
                    </w:pPr>
                    <w:r>
                      <w:rPr>
                        <w:noProof/>
                      </w:rPr>
                      <w:lastRenderedPageBreak/>
                      <w:t xml:space="preserve">[39] </w:t>
                    </w:r>
                  </w:p>
                </w:tc>
                <w:tc>
                  <w:tcPr>
                    <w:tcW w:w="7892" w:type="dxa"/>
                    <w:hideMark/>
                  </w:tcPr>
                  <w:p w14:paraId="2ED6958E" w14:textId="77777777" w:rsidR="009C7FA6" w:rsidRPr="006E6FF9" w:rsidRDefault="009C7FA6" w:rsidP="006E6FF9">
                    <w:pPr>
                      <w:pStyle w:val="Bibliografa"/>
                      <w:spacing w:line="240" w:lineRule="auto"/>
                      <w:rPr>
                        <w:rFonts w:cs="Arial"/>
                        <w:noProof/>
                      </w:rPr>
                    </w:pPr>
                    <w:r w:rsidRPr="006E6FF9">
                      <w:rPr>
                        <w:rFonts w:cs="Arial"/>
                        <w:noProof/>
                      </w:rPr>
                      <w:t>Oracle, «MySQL,» 2020. [En línea]. Available: https://www.oracle.com/database/technologies/mysql.html.</w:t>
                    </w:r>
                  </w:p>
                </w:tc>
              </w:tr>
              <w:tr w:rsidR="009C7FA6" w14:paraId="5D560F52" w14:textId="77777777" w:rsidTr="009C7FA6">
                <w:trPr>
                  <w:divId w:val="691805212"/>
                  <w:tblCellSpacing w:w="15" w:type="dxa"/>
                </w:trPr>
                <w:tc>
                  <w:tcPr>
                    <w:tcW w:w="522" w:type="dxa"/>
                    <w:hideMark/>
                  </w:tcPr>
                  <w:p w14:paraId="64DF6187" w14:textId="77777777" w:rsidR="009C7FA6" w:rsidRDefault="009C7FA6">
                    <w:pPr>
                      <w:pStyle w:val="Bibliografa"/>
                      <w:rPr>
                        <w:noProof/>
                      </w:rPr>
                    </w:pPr>
                    <w:r>
                      <w:rPr>
                        <w:noProof/>
                      </w:rPr>
                      <w:t xml:space="preserve">[40] </w:t>
                    </w:r>
                  </w:p>
                </w:tc>
                <w:tc>
                  <w:tcPr>
                    <w:tcW w:w="7892" w:type="dxa"/>
                    <w:hideMark/>
                  </w:tcPr>
                  <w:p w14:paraId="68AD59AC" w14:textId="77777777" w:rsidR="009C7FA6" w:rsidRPr="006E6FF9" w:rsidRDefault="009C7FA6" w:rsidP="006E6FF9">
                    <w:pPr>
                      <w:pStyle w:val="Bibliografa"/>
                      <w:spacing w:line="240" w:lineRule="auto"/>
                      <w:rPr>
                        <w:rFonts w:cs="Arial"/>
                        <w:noProof/>
                      </w:rPr>
                    </w:pPr>
                    <w:r w:rsidRPr="006E6FF9">
                      <w:rPr>
                        <w:rFonts w:cs="Arial"/>
                        <w:noProof/>
                      </w:rPr>
                      <w:t xml:space="preserve">E. Rodríguez Patiño, «ANEX SOFT,» [En línea]. </w:t>
                    </w:r>
                    <w:r w:rsidRPr="00E175FF">
                      <w:rPr>
                        <w:rFonts w:cs="Arial"/>
                        <w:noProof/>
                        <w:lang w:val="en-US"/>
                        <w:rPrChange w:id="1146" w:author="Docente" w:date="2020-12-15T03:42:00Z">
                          <w:rPr>
                            <w:rFonts w:cs="Arial"/>
                            <w:noProof/>
                          </w:rPr>
                        </w:rPrChange>
                      </w:rPr>
                      <w:t xml:space="preserve">Available: https://anexsoft.com/que-es-composer-y-como-se-usa-en-php. </w:t>
                    </w:r>
                    <w:r w:rsidRPr="006E6FF9">
                      <w:rPr>
                        <w:rFonts w:cs="Arial"/>
                        <w:noProof/>
                      </w:rPr>
                      <w:t>[Último acceso: 19 10 2020].</w:t>
                    </w:r>
                  </w:p>
                </w:tc>
              </w:tr>
              <w:tr w:rsidR="009C7FA6" w14:paraId="605D9494" w14:textId="77777777" w:rsidTr="009C7FA6">
                <w:trPr>
                  <w:divId w:val="691805212"/>
                  <w:tblCellSpacing w:w="15" w:type="dxa"/>
                </w:trPr>
                <w:tc>
                  <w:tcPr>
                    <w:tcW w:w="522" w:type="dxa"/>
                    <w:hideMark/>
                  </w:tcPr>
                  <w:p w14:paraId="4996B5F3" w14:textId="77777777" w:rsidR="009C7FA6" w:rsidRDefault="009C7FA6">
                    <w:pPr>
                      <w:pStyle w:val="Bibliografa"/>
                      <w:rPr>
                        <w:noProof/>
                      </w:rPr>
                    </w:pPr>
                    <w:r>
                      <w:rPr>
                        <w:noProof/>
                      </w:rPr>
                      <w:t xml:space="preserve">[41] </w:t>
                    </w:r>
                  </w:p>
                </w:tc>
                <w:tc>
                  <w:tcPr>
                    <w:tcW w:w="7892" w:type="dxa"/>
                    <w:hideMark/>
                  </w:tcPr>
                  <w:p w14:paraId="35CEFA1A" w14:textId="77777777" w:rsidR="009C7FA6" w:rsidRPr="006E6FF9" w:rsidRDefault="009C7FA6" w:rsidP="006E6FF9">
                    <w:pPr>
                      <w:pStyle w:val="Bibliografa"/>
                      <w:spacing w:line="240" w:lineRule="auto"/>
                      <w:rPr>
                        <w:rFonts w:cs="Arial"/>
                        <w:noProof/>
                      </w:rPr>
                    </w:pPr>
                    <w:r w:rsidRPr="006E6FF9">
                      <w:rPr>
                        <w:rFonts w:cs="Arial"/>
                        <w:noProof/>
                      </w:rPr>
                      <w:t>Caffeinated, [En línea]. Available: https://caffeinatedpackages.com/guide/packages/shinobi.html#installation. [Último acceso: 19 10 2020].</w:t>
                    </w:r>
                  </w:p>
                </w:tc>
              </w:tr>
              <w:tr w:rsidR="009C7FA6" w14:paraId="0DCAE2F4" w14:textId="77777777" w:rsidTr="009C7FA6">
                <w:trPr>
                  <w:divId w:val="691805212"/>
                  <w:tblCellSpacing w:w="15" w:type="dxa"/>
                </w:trPr>
                <w:tc>
                  <w:tcPr>
                    <w:tcW w:w="522" w:type="dxa"/>
                    <w:hideMark/>
                  </w:tcPr>
                  <w:p w14:paraId="0119E981" w14:textId="77777777" w:rsidR="009C7FA6" w:rsidRDefault="009C7FA6">
                    <w:pPr>
                      <w:pStyle w:val="Bibliografa"/>
                      <w:rPr>
                        <w:noProof/>
                      </w:rPr>
                    </w:pPr>
                    <w:r>
                      <w:rPr>
                        <w:noProof/>
                      </w:rPr>
                      <w:t xml:space="preserve">[42] </w:t>
                    </w:r>
                  </w:p>
                </w:tc>
                <w:tc>
                  <w:tcPr>
                    <w:tcW w:w="7892" w:type="dxa"/>
                    <w:hideMark/>
                  </w:tcPr>
                  <w:p w14:paraId="5A1FB761" w14:textId="77777777" w:rsidR="009C7FA6" w:rsidRPr="006E6FF9" w:rsidRDefault="009C7FA6" w:rsidP="006E6FF9">
                    <w:pPr>
                      <w:pStyle w:val="Bibliografa"/>
                      <w:spacing w:line="240" w:lineRule="auto"/>
                      <w:rPr>
                        <w:rFonts w:cs="Arial"/>
                        <w:noProof/>
                      </w:rPr>
                    </w:pPr>
                    <w:r w:rsidRPr="006E6FF9">
                      <w:rPr>
                        <w:rFonts w:cs="Arial"/>
                        <w:noProof/>
                      </w:rPr>
                      <w:t>Laravel, «Laravel,» 2020. [En línea]. Available: https://laravel.com/docs/6.x/migrations.</w:t>
                    </w:r>
                  </w:p>
                </w:tc>
              </w:tr>
              <w:tr w:rsidR="009C7FA6" w:rsidRPr="00E175FF" w14:paraId="5194D871" w14:textId="77777777" w:rsidTr="009C7FA6">
                <w:trPr>
                  <w:divId w:val="691805212"/>
                  <w:tblCellSpacing w:w="15" w:type="dxa"/>
                </w:trPr>
                <w:tc>
                  <w:tcPr>
                    <w:tcW w:w="522" w:type="dxa"/>
                    <w:hideMark/>
                  </w:tcPr>
                  <w:p w14:paraId="3B7159FF" w14:textId="77777777" w:rsidR="009C7FA6" w:rsidRDefault="009C7FA6">
                    <w:pPr>
                      <w:pStyle w:val="Bibliografa"/>
                      <w:rPr>
                        <w:noProof/>
                      </w:rPr>
                    </w:pPr>
                    <w:r>
                      <w:rPr>
                        <w:noProof/>
                      </w:rPr>
                      <w:t xml:space="preserve">[43] </w:t>
                    </w:r>
                  </w:p>
                </w:tc>
                <w:tc>
                  <w:tcPr>
                    <w:tcW w:w="7892" w:type="dxa"/>
                    <w:hideMark/>
                  </w:tcPr>
                  <w:p w14:paraId="06965DB0" w14:textId="77777777" w:rsidR="009C7FA6" w:rsidRPr="00E175FF" w:rsidRDefault="009C7FA6" w:rsidP="006E6FF9">
                    <w:pPr>
                      <w:pStyle w:val="Bibliografa"/>
                      <w:spacing w:line="240" w:lineRule="auto"/>
                      <w:rPr>
                        <w:rFonts w:cs="Arial"/>
                        <w:noProof/>
                        <w:lang w:val="en-US"/>
                        <w:rPrChange w:id="1147" w:author="Docente" w:date="2020-12-15T03:42:00Z">
                          <w:rPr>
                            <w:rFonts w:cs="Arial"/>
                            <w:noProof/>
                          </w:rPr>
                        </w:rPrChange>
                      </w:rPr>
                    </w:pPr>
                    <w:r w:rsidRPr="00E175FF">
                      <w:rPr>
                        <w:rFonts w:cs="Arial"/>
                        <w:noProof/>
                        <w:lang w:val="en-US"/>
                        <w:rPrChange w:id="1148" w:author="Docente" w:date="2020-12-15T03:42:00Z">
                          <w:rPr>
                            <w:rFonts w:cs="Arial"/>
                            <w:noProof/>
                          </w:rPr>
                        </w:rPrChange>
                      </w:rPr>
                      <w:t>Bootstrap, «Bootstrap 4 Get Started,» 2020. [En línea]. Available: https://www.w3schools.com/bootstrap4/bootstrap_get_started.asp.</w:t>
                    </w:r>
                  </w:p>
                </w:tc>
              </w:tr>
              <w:tr w:rsidR="009C7FA6" w14:paraId="2ED9BEED" w14:textId="77777777" w:rsidTr="009C7FA6">
                <w:trPr>
                  <w:divId w:val="691805212"/>
                  <w:tblCellSpacing w:w="15" w:type="dxa"/>
                </w:trPr>
                <w:tc>
                  <w:tcPr>
                    <w:tcW w:w="522" w:type="dxa"/>
                    <w:hideMark/>
                  </w:tcPr>
                  <w:p w14:paraId="56404708" w14:textId="77777777" w:rsidR="009C7FA6" w:rsidRDefault="009C7FA6">
                    <w:pPr>
                      <w:pStyle w:val="Bibliografa"/>
                      <w:rPr>
                        <w:noProof/>
                      </w:rPr>
                    </w:pPr>
                    <w:r>
                      <w:rPr>
                        <w:noProof/>
                      </w:rPr>
                      <w:t xml:space="preserve">[44] </w:t>
                    </w:r>
                  </w:p>
                </w:tc>
                <w:tc>
                  <w:tcPr>
                    <w:tcW w:w="7892" w:type="dxa"/>
                    <w:hideMark/>
                  </w:tcPr>
                  <w:p w14:paraId="7AF1F1E4" w14:textId="77777777" w:rsidR="009C7FA6" w:rsidRPr="006E6FF9" w:rsidRDefault="009C7FA6" w:rsidP="006E6FF9">
                    <w:pPr>
                      <w:pStyle w:val="Bibliografa"/>
                      <w:spacing w:line="240" w:lineRule="auto"/>
                      <w:rPr>
                        <w:rFonts w:cs="Arial"/>
                        <w:noProof/>
                      </w:rPr>
                    </w:pPr>
                    <w:r w:rsidRPr="006E6FF9">
                      <w:rPr>
                        <w:rFonts w:cs="Arial"/>
                        <w:noProof/>
                      </w:rPr>
                      <w:t>L. Chuburu, «Qué es JQuery y cómo implementarlo,» 2018. [En línea]. Available: https://www.laurachuburu.com.ar/tutoriales/que-es-jquery-y-como-implementarlo.php.</w:t>
                    </w:r>
                  </w:p>
                </w:tc>
              </w:tr>
              <w:tr w:rsidR="009C7FA6" w14:paraId="047F5075" w14:textId="77777777" w:rsidTr="009C7FA6">
                <w:trPr>
                  <w:divId w:val="691805212"/>
                  <w:tblCellSpacing w:w="15" w:type="dxa"/>
                </w:trPr>
                <w:tc>
                  <w:tcPr>
                    <w:tcW w:w="522" w:type="dxa"/>
                    <w:hideMark/>
                  </w:tcPr>
                  <w:p w14:paraId="727E50C1" w14:textId="77777777" w:rsidR="009C7FA6" w:rsidRDefault="009C7FA6">
                    <w:pPr>
                      <w:pStyle w:val="Bibliografa"/>
                      <w:rPr>
                        <w:noProof/>
                      </w:rPr>
                    </w:pPr>
                    <w:r>
                      <w:rPr>
                        <w:noProof/>
                      </w:rPr>
                      <w:t xml:space="preserve">[45] </w:t>
                    </w:r>
                  </w:p>
                </w:tc>
                <w:tc>
                  <w:tcPr>
                    <w:tcW w:w="7892" w:type="dxa"/>
                    <w:hideMark/>
                  </w:tcPr>
                  <w:p w14:paraId="72ECE0F7" w14:textId="76931497" w:rsidR="009C7FA6" w:rsidRPr="006E6FF9" w:rsidRDefault="009C7FA6" w:rsidP="006E6FF9">
                    <w:pPr>
                      <w:pStyle w:val="Bibliografa"/>
                      <w:spacing w:line="240" w:lineRule="auto"/>
                      <w:rPr>
                        <w:rFonts w:cs="Arial"/>
                        <w:noProof/>
                      </w:rPr>
                    </w:pPr>
                    <w:r w:rsidRPr="006E6FF9">
                      <w:rPr>
                        <w:rFonts w:cs="Arial"/>
                        <w:noProof/>
                      </w:rPr>
                      <w:t>Open</w:t>
                    </w:r>
                    <w:del w:id="1149" w:author="Daniel Casagallo" w:date="2020-12-21T18:44:00Z">
                      <w:r w:rsidRPr="006E6FF9" w:rsidDel="0096106E">
                        <w:rPr>
                          <w:rFonts w:cs="Arial"/>
                          <w:noProof/>
                        </w:rPr>
                        <w:delText>Web</w:delText>
                      </w:r>
                    </w:del>
                    <w:ins w:id="1150" w:author="Daniel Casagallo" w:date="2020-12-21T18:44:00Z">
                      <w:r w:rsidR="0096106E">
                        <w:rPr>
                          <w:rFonts w:cs="Arial"/>
                          <w:noProof/>
                        </w:rPr>
                        <w:t>Web</w:t>
                      </w:r>
                    </w:ins>
                    <w:r w:rsidRPr="006E6FF9">
                      <w:rPr>
                        <w:rFonts w:cs="Arial"/>
                        <w:noProof/>
                      </w:rPr>
                      <w:t>inars, «Qué es HTML5,» 20 enero 2019. [En línea]. Available: https://open</w:t>
                    </w:r>
                    <w:del w:id="1151" w:author="Daniel Casagallo" w:date="2020-12-21T18:44:00Z">
                      <w:r w:rsidRPr="006E6FF9" w:rsidDel="0096106E">
                        <w:rPr>
                          <w:rFonts w:cs="Arial"/>
                          <w:noProof/>
                        </w:rPr>
                        <w:delText>web</w:delText>
                      </w:r>
                    </w:del>
                    <w:ins w:id="1152" w:author="Daniel Casagallo" w:date="2020-12-21T18:44:00Z">
                      <w:r w:rsidR="0096106E">
                        <w:rPr>
                          <w:rFonts w:cs="Arial"/>
                          <w:noProof/>
                        </w:rPr>
                        <w:t>Web</w:t>
                      </w:r>
                    </w:ins>
                    <w:r w:rsidRPr="006E6FF9">
                      <w:rPr>
                        <w:rFonts w:cs="Arial"/>
                        <w:noProof/>
                      </w:rPr>
                      <w:t>inars.net/blog/que-es-html5/.</w:t>
                    </w:r>
                  </w:p>
                </w:tc>
              </w:tr>
              <w:tr w:rsidR="009C7FA6" w14:paraId="197EDC71" w14:textId="77777777" w:rsidTr="009C7FA6">
                <w:trPr>
                  <w:divId w:val="691805212"/>
                  <w:tblCellSpacing w:w="15" w:type="dxa"/>
                </w:trPr>
                <w:tc>
                  <w:tcPr>
                    <w:tcW w:w="522" w:type="dxa"/>
                    <w:hideMark/>
                  </w:tcPr>
                  <w:p w14:paraId="233E3B33" w14:textId="77777777" w:rsidR="009C7FA6" w:rsidRDefault="009C7FA6">
                    <w:pPr>
                      <w:pStyle w:val="Bibliografa"/>
                      <w:rPr>
                        <w:noProof/>
                      </w:rPr>
                    </w:pPr>
                    <w:r>
                      <w:rPr>
                        <w:noProof/>
                      </w:rPr>
                      <w:t xml:space="preserve">[46] </w:t>
                    </w:r>
                  </w:p>
                </w:tc>
                <w:tc>
                  <w:tcPr>
                    <w:tcW w:w="7892" w:type="dxa"/>
                    <w:hideMark/>
                  </w:tcPr>
                  <w:p w14:paraId="2571CAD4" w14:textId="77777777" w:rsidR="009C7FA6" w:rsidRPr="006E6FF9" w:rsidRDefault="009C7FA6" w:rsidP="006E6FF9">
                    <w:pPr>
                      <w:pStyle w:val="Bibliografa"/>
                      <w:spacing w:line="240" w:lineRule="auto"/>
                      <w:rPr>
                        <w:rFonts w:cs="Arial"/>
                        <w:noProof/>
                      </w:rPr>
                    </w:pPr>
                    <w:r w:rsidRPr="006E6FF9">
                      <w:rPr>
                        <w:rFonts w:cs="Arial"/>
                        <w:noProof/>
                      </w:rPr>
                      <w:t>J. Eguíluz, «Introducción a CSS,» 2019. [En línea]. Available: https://www.jesusda.com/docs/ebooks/introduccion_css.pdf. [Último acceso: 17 enero 2020].</w:t>
                    </w:r>
                  </w:p>
                </w:tc>
              </w:tr>
              <w:tr w:rsidR="009C7FA6" w14:paraId="43F41555" w14:textId="77777777" w:rsidTr="009C7FA6">
                <w:trPr>
                  <w:divId w:val="691805212"/>
                  <w:tblCellSpacing w:w="15" w:type="dxa"/>
                </w:trPr>
                <w:tc>
                  <w:tcPr>
                    <w:tcW w:w="522" w:type="dxa"/>
                    <w:hideMark/>
                  </w:tcPr>
                  <w:p w14:paraId="32DBA215" w14:textId="77777777" w:rsidR="009C7FA6" w:rsidRDefault="009C7FA6">
                    <w:pPr>
                      <w:pStyle w:val="Bibliografa"/>
                      <w:rPr>
                        <w:noProof/>
                      </w:rPr>
                    </w:pPr>
                    <w:r>
                      <w:rPr>
                        <w:noProof/>
                      </w:rPr>
                      <w:t xml:space="preserve">[47] </w:t>
                    </w:r>
                  </w:p>
                </w:tc>
                <w:tc>
                  <w:tcPr>
                    <w:tcW w:w="7892" w:type="dxa"/>
                    <w:hideMark/>
                  </w:tcPr>
                  <w:p w14:paraId="2EE5E0F6" w14:textId="77777777" w:rsidR="009C7FA6" w:rsidRPr="006E6FF9" w:rsidRDefault="009C7FA6" w:rsidP="006E6FF9">
                    <w:pPr>
                      <w:pStyle w:val="Bibliografa"/>
                      <w:spacing w:line="240" w:lineRule="auto"/>
                      <w:rPr>
                        <w:rFonts w:cs="Arial"/>
                        <w:noProof/>
                      </w:rPr>
                    </w:pPr>
                    <w:r w:rsidRPr="006E6FF9">
                      <w:rPr>
                        <w:rFonts w:cs="Arial"/>
                        <w:noProof/>
                      </w:rPr>
                      <w:t xml:space="preserve">Angular, «Angular Fire,» 10 Noviembre 2020. [En línea]. </w:t>
                    </w:r>
                    <w:r w:rsidRPr="00E175FF">
                      <w:rPr>
                        <w:rFonts w:cs="Arial"/>
                        <w:noProof/>
                        <w:lang w:val="en-US"/>
                        <w:rPrChange w:id="1153" w:author="Docente" w:date="2020-12-15T03:42:00Z">
                          <w:rPr>
                            <w:rFonts w:cs="Arial"/>
                            <w:noProof/>
                          </w:rPr>
                        </w:rPrChange>
                      </w:rPr>
                      <w:t xml:space="preserve">Available: https://www.npmjs.com/package/@angular/fire. </w:t>
                    </w:r>
                    <w:r w:rsidRPr="006E6FF9">
                      <w:rPr>
                        <w:rFonts w:cs="Arial"/>
                        <w:noProof/>
                      </w:rPr>
                      <w:t>[Último acceso: 14 Noviembre 2020].</w:t>
                    </w:r>
                  </w:p>
                </w:tc>
              </w:tr>
              <w:tr w:rsidR="009C7FA6" w14:paraId="264E4291" w14:textId="77777777" w:rsidTr="009C7FA6">
                <w:trPr>
                  <w:divId w:val="691805212"/>
                  <w:tblCellSpacing w:w="15" w:type="dxa"/>
                </w:trPr>
                <w:tc>
                  <w:tcPr>
                    <w:tcW w:w="522" w:type="dxa"/>
                    <w:hideMark/>
                  </w:tcPr>
                  <w:p w14:paraId="05E3412A" w14:textId="77777777" w:rsidR="009C7FA6" w:rsidRDefault="009C7FA6">
                    <w:pPr>
                      <w:pStyle w:val="Bibliografa"/>
                      <w:rPr>
                        <w:noProof/>
                      </w:rPr>
                    </w:pPr>
                    <w:r>
                      <w:rPr>
                        <w:noProof/>
                      </w:rPr>
                      <w:t xml:space="preserve">[48] </w:t>
                    </w:r>
                  </w:p>
                </w:tc>
                <w:tc>
                  <w:tcPr>
                    <w:tcW w:w="7892" w:type="dxa"/>
                    <w:hideMark/>
                  </w:tcPr>
                  <w:p w14:paraId="7A478F38" w14:textId="77777777" w:rsidR="009C7FA6" w:rsidRPr="006E6FF9" w:rsidRDefault="009C7FA6" w:rsidP="006E6FF9">
                    <w:pPr>
                      <w:pStyle w:val="Bibliografa"/>
                      <w:spacing w:line="240" w:lineRule="auto"/>
                      <w:rPr>
                        <w:rFonts w:cs="Arial"/>
                        <w:noProof/>
                      </w:rPr>
                    </w:pPr>
                    <w:r w:rsidRPr="006E6FF9">
                      <w:rPr>
                        <w:rFonts w:cs="Arial"/>
                        <w:noProof/>
                      </w:rPr>
                      <w:t>Nodemailer, «Nodemailer,» 2020. [En línea]. Available: https://nodemailer.com/about/.</w:t>
                    </w:r>
                  </w:p>
                </w:tc>
              </w:tr>
              <w:tr w:rsidR="009C7FA6" w14:paraId="554D0273" w14:textId="77777777" w:rsidTr="009C7FA6">
                <w:trPr>
                  <w:divId w:val="691805212"/>
                  <w:tblCellSpacing w:w="15" w:type="dxa"/>
                </w:trPr>
                <w:tc>
                  <w:tcPr>
                    <w:tcW w:w="522" w:type="dxa"/>
                    <w:hideMark/>
                  </w:tcPr>
                  <w:p w14:paraId="235C8BD2" w14:textId="77777777" w:rsidR="009C7FA6" w:rsidRDefault="009C7FA6">
                    <w:pPr>
                      <w:pStyle w:val="Bibliografa"/>
                      <w:rPr>
                        <w:noProof/>
                      </w:rPr>
                    </w:pPr>
                    <w:r>
                      <w:rPr>
                        <w:noProof/>
                      </w:rPr>
                      <w:t xml:space="preserve">[49] </w:t>
                    </w:r>
                  </w:p>
                </w:tc>
                <w:tc>
                  <w:tcPr>
                    <w:tcW w:w="7892" w:type="dxa"/>
                    <w:hideMark/>
                  </w:tcPr>
                  <w:p w14:paraId="306CB448" w14:textId="77777777" w:rsidR="009C7FA6" w:rsidRPr="006E6FF9" w:rsidRDefault="009C7FA6" w:rsidP="006E6FF9">
                    <w:pPr>
                      <w:pStyle w:val="Bibliografa"/>
                      <w:spacing w:line="240" w:lineRule="auto"/>
                      <w:rPr>
                        <w:rFonts w:cs="Arial"/>
                        <w:noProof/>
                      </w:rPr>
                    </w:pPr>
                    <w:r w:rsidRPr="006E6FF9">
                      <w:rPr>
                        <w:rFonts w:cs="Arial"/>
                        <w:noProof/>
                      </w:rPr>
                      <w:t>Chartjs, «Chartjs,» 2020. [En línea]. Available: https://www.chartjs.org/.</w:t>
                    </w:r>
                  </w:p>
                </w:tc>
              </w:tr>
              <w:tr w:rsidR="009C7FA6" w:rsidRPr="00E175FF" w14:paraId="460B6C93" w14:textId="77777777" w:rsidTr="009C7FA6">
                <w:trPr>
                  <w:divId w:val="691805212"/>
                  <w:tblCellSpacing w:w="15" w:type="dxa"/>
                </w:trPr>
                <w:tc>
                  <w:tcPr>
                    <w:tcW w:w="522" w:type="dxa"/>
                    <w:hideMark/>
                  </w:tcPr>
                  <w:p w14:paraId="0663DCE2" w14:textId="77777777" w:rsidR="009C7FA6" w:rsidRDefault="009C7FA6">
                    <w:pPr>
                      <w:pStyle w:val="Bibliografa"/>
                      <w:rPr>
                        <w:noProof/>
                      </w:rPr>
                    </w:pPr>
                    <w:r>
                      <w:rPr>
                        <w:noProof/>
                      </w:rPr>
                      <w:t xml:space="preserve">[50] </w:t>
                    </w:r>
                  </w:p>
                </w:tc>
                <w:tc>
                  <w:tcPr>
                    <w:tcW w:w="7892" w:type="dxa"/>
                    <w:hideMark/>
                  </w:tcPr>
                  <w:p w14:paraId="401D7B2E" w14:textId="77777777" w:rsidR="009C7FA6" w:rsidRPr="00E175FF" w:rsidRDefault="009C7FA6" w:rsidP="006E6FF9">
                    <w:pPr>
                      <w:pStyle w:val="Bibliografa"/>
                      <w:spacing w:line="240" w:lineRule="auto"/>
                      <w:rPr>
                        <w:rFonts w:cs="Arial"/>
                        <w:noProof/>
                        <w:lang w:val="en-US"/>
                        <w:rPrChange w:id="1154" w:author="Docente" w:date="2020-12-15T03:42:00Z">
                          <w:rPr>
                            <w:rFonts w:cs="Arial"/>
                            <w:noProof/>
                          </w:rPr>
                        </w:rPrChange>
                      </w:rPr>
                    </w:pPr>
                    <w:r w:rsidRPr="00E175FF">
                      <w:rPr>
                        <w:rFonts w:cs="Arial"/>
                        <w:noProof/>
                        <w:lang w:val="en-US"/>
                        <w:rPrChange w:id="1155" w:author="Docente" w:date="2020-12-15T03:42:00Z">
                          <w:rPr>
                            <w:rFonts w:cs="Arial"/>
                            <w:noProof/>
                          </w:rPr>
                        </w:rPrChange>
                      </w:rPr>
                      <w:t>Ionic, «Ionic: Facebook,» 2020. [En línea]. Available: https://ionicframework.com/docs/native/facebook.</w:t>
                    </w:r>
                  </w:p>
                </w:tc>
              </w:tr>
              <w:tr w:rsidR="009C7FA6" w14:paraId="5E5374B7" w14:textId="77777777" w:rsidTr="009C7FA6">
                <w:trPr>
                  <w:divId w:val="691805212"/>
                  <w:tblCellSpacing w:w="15" w:type="dxa"/>
                </w:trPr>
                <w:tc>
                  <w:tcPr>
                    <w:tcW w:w="522" w:type="dxa"/>
                    <w:hideMark/>
                  </w:tcPr>
                  <w:p w14:paraId="3F512D93" w14:textId="77777777" w:rsidR="009C7FA6" w:rsidRDefault="009C7FA6">
                    <w:pPr>
                      <w:pStyle w:val="Bibliografa"/>
                      <w:rPr>
                        <w:noProof/>
                      </w:rPr>
                    </w:pPr>
                    <w:r>
                      <w:rPr>
                        <w:noProof/>
                      </w:rPr>
                      <w:t xml:space="preserve">[51] </w:t>
                    </w:r>
                  </w:p>
                </w:tc>
                <w:tc>
                  <w:tcPr>
                    <w:tcW w:w="7892" w:type="dxa"/>
                    <w:hideMark/>
                  </w:tcPr>
                  <w:p w14:paraId="284E4901" w14:textId="77777777" w:rsidR="009C7FA6" w:rsidRPr="006E6FF9" w:rsidRDefault="009C7FA6" w:rsidP="006E6FF9">
                    <w:pPr>
                      <w:pStyle w:val="Bibliografa"/>
                      <w:spacing w:line="240" w:lineRule="auto"/>
                      <w:rPr>
                        <w:rFonts w:cs="Arial"/>
                        <w:noProof/>
                      </w:rPr>
                    </w:pPr>
                    <w:r w:rsidRPr="006E6FF9">
                      <w:rPr>
                        <w:rFonts w:cs="Arial"/>
                        <w:noProof/>
                      </w:rPr>
                      <w:t>Ionic, «Ionic: FCM,» 2020. [En línea]. Available: https://ionicframework.com/docs/native/fcm.</w:t>
                    </w:r>
                  </w:p>
                </w:tc>
              </w:tr>
              <w:tr w:rsidR="009C7FA6" w14:paraId="52268902" w14:textId="77777777" w:rsidTr="009C7FA6">
                <w:trPr>
                  <w:divId w:val="691805212"/>
                  <w:tblCellSpacing w:w="15" w:type="dxa"/>
                </w:trPr>
                <w:tc>
                  <w:tcPr>
                    <w:tcW w:w="522" w:type="dxa"/>
                    <w:hideMark/>
                  </w:tcPr>
                  <w:p w14:paraId="42B18A04" w14:textId="77777777" w:rsidR="009C7FA6" w:rsidRDefault="009C7FA6">
                    <w:pPr>
                      <w:pStyle w:val="Bibliografa"/>
                      <w:rPr>
                        <w:noProof/>
                      </w:rPr>
                    </w:pPr>
                    <w:r>
                      <w:rPr>
                        <w:noProof/>
                      </w:rPr>
                      <w:t xml:space="preserve">[52] </w:t>
                    </w:r>
                  </w:p>
                </w:tc>
                <w:tc>
                  <w:tcPr>
                    <w:tcW w:w="7892" w:type="dxa"/>
                    <w:hideMark/>
                  </w:tcPr>
                  <w:p w14:paraId="300886C2" w14:textId="77777777" w:rsidR="009C7FA6" w:rsidRPr="006E6FF9" w:rsidRDefault="009C7FA6" w:rsidP="006E6FF9">
                    <w:pPr>
                      <w:pStyle w:val="Bibliografa"/>
                      <w:spacing w:line="240" w:lineRule="auto"/>
                      <w:rPr>
                        <w:rFonts w:cs="Arial"/>
                        <w:noProof/>
                      </w:rPr>
                    </w:pPr>
                    <w:r w:rsidRPr="006E6FF9">
                      <w:rPr>
                        <w:rFonts w:cs="Arial"/>
                        <w:noProof/>
                      </w:rPr>
                      <w:t>Geofirex, «Geofirex,» 2020. [En línea]. Available: https://www.npmjs.com/package/geofirex.</w:t>
                    </w:r>
                  </w:p>
                </w:tc>
              </w:tr>
              <w:tr w:rsidR="009C7FA6" w14:paraId="1C642858" w14:textId="77777777" w:rsidTr="009C7FA6">
                <w:trPr>
                  <w:divId w:val="691805212"/>
                  <w:tblCellSpacing w:w="15" w:type="dxa"/>
                </w:trPr>
                <w:tc>
                  <w:tcPr>
                    <w:tcW w:w="522" w:type="dxa"/>
                    <w:hideMark/>
                  </w:tcPr>
                  <w:p w14:paraId="2B62E4F9" w14:textId="77777777" w:rsidR="009C7FA6" w:rsidRDefault="009C7FA6">
                    <w:pPr>
                      <w:pStyle w:val="Bibliografa"/>
                      <w:rPr>
                        <w:noProof/>
                      </w:rPr>
                    </w:pPr>
                    <w:r>
                      <w:rPr>
                        <w:noProof/>
                      </w:rPr>
                      <w:t xml:space="preserve">[53] </w:t>
                    </w:r>
                  </w:p>
                </w:tc>
                <w:tc>
                  <w:tcPr>
                    <w:tcW w:w="7892" w:type="dxa"/>
                    <w:hideMark/>
                  </w:tcPr>
                  <w:p w14:paraId="0BF6F6BB" w14:textId="77777777" w:rsidR="009C7FA6" w:rsidRPr="006E6FF9" w:rsidRDefault="009C7FA6" w:rsidP="006E6FF9">
                    <w:pPr>
                      <w:pStyle w:val="Bibliografa"/>
                      <w:spacing w:line="240" w:lineRule="auto"/>
                      <w:rPr>
                        <w:rFonts w:cs="Arial"/>
                        <w:noProof/>
                      </w:rPr>
                    </w:pPr>
                    <w:r w:rsidRPr="006E6FF9">
                      <w:rPr>
                        <w:rFonts w:cs="Arial"/>
                        <w:noProof/>
                      </w:rPr>
                      <w:t>N. Simmonds Samper, «Universidad de los Andes,» 23 septiembre 2019. [En línea]. Available: http://biblioteca.uniandes.edu.co/acepto201699.php?id=20475.pdf. [Último acceso: 25 noviembre 2020].</w:t>
                    </w:r>
                  </w:p>
                </w:tc>
              </w:tr>
              <w:tr w:rsidR="009C7FA6" w14:paraId="3755867A" w14:textId="77777777" w:rsidTr="009C7FA6">
                <w:trPr>
                  <w:divId w:val="691805212"/>
                  <w:tblCellSpacing w:w="15" w:type="dxa"/>
                </w:trPr>
                <w:tc>
                  <w:tcPr>
                    <w:tcW w:w="522" w:type="dxa"/>
                    <w:hideMark/>
                  </w:tcPr>
                  <w:p w14:paraId="496C8B97" w14:textId="77777777" w:rsidR="009C7FA6" w:rsidRDefault="009C7FA6">
                    <w:pPr>
                      <w:pStyle w:val="Bibliografa"/>
                      <w:rPr>
                        <w:noProof/>
                      </w:rPr>
                    </w:pPr>
                    <w:r>
                      <w:rPr>
                        <w:noProof/>
                      </w:rPr>
                      <w:t xml:space="preserve">[54] </w:t>
                    </w:r>
                  </w:p>
                </w:tc>
                <w:tc>
                  <w:tcPr>
                    <w:tcW w:w="7892" w:type="dxa"/>
                    <w:hideMark/>
                  </w:tcPr>
                  <w:p w14:paraId="6433EE9A" w14:textId="77777777" w:rsidR="009C7FA6" w:rsidRPr="006E6FF9" w:rsidRDefault="009C7FA6" w:rsidP="006E6FF9">
                    <w:pPr>
                      <w:pStyle w:val="Bibliografa"/>
                      <w:spacing w:line="240" w:lineRule="auto"/>
                      <w:rPr>
                        <w:rFonts w:cs="Arial"/>
                        <w:noProof/>
                      </w:rPr>
                    </w:pPr>
                    <w:r w:rsidRPr="006E6FF9">
                      <w:rPr>
                        <w:rFonts w:cs="Arial"/>
                        <w:noProof/>
                      </w:rPr>
                      <w:t>APIUMHUB, «APIUMHUB: Benefincios de las pruebas unitarias,» 24 Agosto 2017. [En línea]. Available: https://apiumhub.com/es/tech-blog-barcelona/beneficios-de-las-pruebas-unitarias/.</w:t>
                    </w:r>
                  </w:p>
                </w:tc>
              </w:tr>
              <w:tr w:rsidR="009C7FA6" w14:paraId="427D4468" w14:textId="77777777" w:rsidTr="009C7FA6">
                <w:trPr>
                  <w:divId w:val="691805212"/>
                  <w:tblCellSpacing w:w="15" w:type="dxa"/>
                </w:trPr>
                <w:tc>
                  <w:tcPr>
                    <w:tcW w:w="522" w:type="dxa"/>
                    <w:hideMark/>
                  </w:tcPr>
                  <w:p w14:paraId="6714CBD0" w14:textId="77777777" w:rsidR="009C7FA6" w:rsidRDefault="009C7FA6">
                    <w:pPr>
                      <w:pStyle w:val="Bibliografa"/>
                      <w:rPr>
                        <w:noProof/>
                      </w:rPr>
                    </w:pPr>
                    <w:r>
                      <w:rPr>
                        <w:noProof/>
                      </w:rPr>
                      <w:lastRenderedPageBreak/>
                      <w:t xml:space="preserve">[55] </w:t>
                    </w:r>
                  </w:p>
                </w:tc>
                <w:tc>
                  <w:tcPr>
                    <w:tcW w:w="7892" w:type="dxa"/>
                    <w:hideMark/>
                  </w:tcPr>
                  <w:p w14:paraId="23DBCE12" w14:textId="77777777" w:rsidR="009C7FA6" w:rsidRPr="006E6FF9" w:rsidRDefault="009C7FA6" w:rsidP="006E6FF9">
                    <w:pPr>
                      <w:pStyle w:val="Bibliografa"/>
                      <w:spacing w:line="240" w:lineRule="auto"/>
                      <w:rPr>
                        <w:rFonts w:cs="Arial"/>
                        <w:noProof/>
                      </w:rPr>
                    </w:pPr>
                    <w:r w:rsidRPr="006E6FF9">
                      <w:rPr>
                        <w:rFonts w:cs="Arial"/>
                        <w:noProof/>
                      </w:rPr>
                      <w:t>L. Felipe, «Introducción a los tests de Angular,» 5 Abril 2019. [En línea]. Available: https://leiva.io/2019/04/05/introduccion-a-los-tests-de-angular/.</w:t>
                    </w:r>
                  </w:p>
                </w:tc>
              </w:tr>
            </w:tbl>
            <w:p w14:paraId="5AB628A4" w14:textId="77777777" w:rsidR="009C7FA6" w:rsidRDefault="009C7FA6">
              <w:pPr>
                <w:divId w:val="691805212"/>
                <w:rPr>
                  <w:rFonts w:eastAsia="Times New Roman"/>
                  <w:noProof/>
                </w:rPr>
              </w:pPr>
            </w:p>
            <w:p w14:paraId="78C4B2DC" w14:textId="7E499C8D" w:rsidR="006A2DB4" w:rsidRDefault="006A2DB4">
              <w:r>
                <w:rPr>
                  <w:b/>
                  <w:bCs/>
                </w:rPr>
                <w:fldChar w:fldCharType="end"/>
              </w:r>
            </w:p>
          </w:sdtContent>
        </w:sdt>
      </w:sdtContent>
    </w:sdt>
    <w:p w14:paraId="125C2E75" w14:textId="7B2CD6FB" w:rsidR="006A2DB4" w:rsidRDefault="006A2DB4" w:rsidP="00602051">
      <w:pPr>
        <w:sectPr w:rsidR="006A2DB4" w:rsidSect="00B67AE7">
          <w:footerReference w:type="default" r:id="rId52"/>
          <w:pgSz w:w="11906" w:h="16838" w:code="9"/>
          <w:pgMar w:top="1701" w:right="1701" w:bottom="1418" w:left="1701" w:header="709" w:footer="709" w:gutter="0"/>
          <w:pgNumType w:start="1"/>
          <w:cols w:space="708"/>
          <w:docGrid w:linePitch="360"/>
        </w:sectPr>
      </w:pPr>
    </w:p>
    <w:p w14:paraId="2F74E4CB" w14:textId="77777777" w:rsidR="00602051" w:rsidRPr="00FD5CC3" w:rsidRDefault="00ED589B" w:rsidP="00FD5CC3">
      <w:pPr>
        <w:pStyle w:val="Ttulo1"/>
        <w:ind w:left="658" w:hanging="431"/>
      </w:pPr>
      <w:bookmarkStart w:id="1156" w:name="_Toc58342103"/>
      <w:r w:rsidRPr="00FD5CC3">
        <w:lastRenderedPageBreak/>
        <w:t>ANEXOS</w:t>
      </w:r>
      <w:bookmarkEnd w:id="1156"/>
    </w:p>
    <w:p w14:paraId="042B62E6" w14:textId="6253E47C" w:rsidR="00F0182D" w:rsidRDefault="00C83DC9" w:rsidP="00F0182D">
      <w:pPr>
        <w:pStyle w:val="Ttulo2"/>
        <w:ind w:left="1032" w:hanging="578"/>
      </w:pPr>
      <w:bookmarkStart w:id="1157" w:name="_Toc58342104"/>
      <w:r>
        <w:t>Manual Técnico</w:t>
      </w:r>
      <w:bookmarkEnd w:id="1157"/>
    </w:p>
    <w:p w14:paraId="7C43320C" w14:textId="77777777" w:rsidR="00457A07" w:rsidRDefault="00457A07" w:rsidP="00457A07">
      <w:pPr>
        <w:pStyle w:val="Prrafodelista"/>
        <w:numPr>
          <w:ilvl w:val="0"/>
          <w:numId w:val="25"/>
        </w:numPr>
      </w:pPr>
      <w:r>
        <w:t xml:space="preserve">Índice del Manual Técnico </w:t>
      </w:r>
    </w:p>
    <w:p w14:paraId="38E3FB95" w14:textId="77777777" w:rsidR="00457A07" w:rsidRDefault="00457A07" w:rsidP="00457A07">
      <w:pPr>
        <w:pStyle w:val="Prrafodelista"/>
        <w:numPr>
          <w:ilvl w:val="0"/>
          <w:numId w:val="25"/>
        </w:numPr>
      </w:pPr>
      <w:r>
        <w:t>Recopilación de Requerimientos</w:t>
      </w:r>
    </w:p>
    <w:p w14:paraId="1D375B79" w14:textId="77777777" w:rsidR="00457A07" w:rsidRDefault="00457A07" w:rsidP="00457A07">
      <w:pPr>
        <w:pStyle w:val="Prrafodelista"/>
        <w:numPr>
          <w:ilvl w:val="0"/>
          <w:numId w:val="25"/>
        </w:numPr>
      </w:pPr>
      <w:r>
        <w:t>Historias de Usuario</w:t>
      </w:r>
    </w:p>
    <w:p w14:paraId="6FBCEA59" w14:textId="77777777" w:rsidR="00457A07" w:rsidRPr="001B162C" w:rsidRDefault="00457A07" w:rsidP="00457A07">
      <w:pPr>
        <w:pStyle w:val="Prrafodelista"/>
        <w:numPr>
          <w:ilvl w:val="0"/>
          <w:numId w:val="25"/>
        </w:numPr>
        <w:rPr>
          <w:i/>
        </w:rPr>
      </w:pPr>
      <w:r w:rsidRPr="001B162C">
        <w:rPr>
          <w:i/>
        </w:rPr>
        <w:t>Product Backlog</w:t>
      </w:r>
    </w:p>
    <w:p w14:paraId="3D775DC8" w14:textId="77777777" w:rsidR="00457A07" w:rsidRPr="00762930" w:rsidRDefault="00457A07" w:rsidP="00457A07">
      <w:pPr>
        <w:pStyle w:val="Prrafodelista"/>
        <w:numPr>
          <w:ilvl w:val="0"/>
          <w:numId w:val="25"/>
        </w:numPr>
        <w:rPr>
          <w:i/>
        </w:rPr>
      </w:pPr>
      <w:r w:rsidRPr="00762930">
        <w:rPr>
          <w:i/>
        </w:rPr>
        <w:t>Sprint Backlog</w:t>
      </w:r>
    </w:p>
    <w:p w14:paraId="27558877" w14:textId="77777777" w:rsidR="00457A07" w:rsidRDefault="00457A07" w:rsidP="00457A07">
      <w:pPr>
        <w:pStyle w:val="Prrafodelista"/>
        <w:numPr>
          <w:ilvl w:val="0"/>
          <w:numId w:val="25"/>
        </w:numPr>
      </w:pPr>
      <w:r>
        <w:t>Diseño de Interfaces</w:t>
      </w:r>
    </w:p>
    <w:p w14:paraId="176109A9" w14:textId="77777777" w:rsidR="00457A07" w:rsidRDefault="00457A07" w:rsidP="00457A07">
      <w:pPr>
        <w:pStyle w:val="Prrafodelista"/>
        <w:numPr>
          <w:ilvl w:val="0"/>
          <w:numId w:val="25"/>
        </w:numPr>
      </w:pPr>
      <w:r>
        <w:t>Diseño de la Base de Datos</w:t>
      </w:r>
    </w:p>
    <w:p w14:paraId="00BC565D" w14:textId="2F80CFC3" w:rsidR="00457A07" w:rsidRDefault="00457A07" w:rsidP="00457A07">
      <w:pPr>
        <w:pStyle w:val="Prrafodelista"/>
        <w:numPr>
          <w:ilvl w:val="0"/>
          <w:numId w:val="25"/>
        </w:numPr>
      </w:pPr>
      <w:r>
        <w:t xml:space="preserve">Pruebas </w:t>
      </w:r>
      <w:r w:rsidR="00A778B8">
        <w:t>u</w:t>
      </w:r>
      <w:r>
        <w:t>nitarias</w:t>
      </w:r>
    </w:p>
    <w:p w14:paraId="5449E994" w14:textId="7E2FE5AC" w:rsidR="00457A07" w:rsidRDefault="00457A07" w:rsidP="00457A07">
      <w:pPr>
        <w:pStyle w:val="Prrafodelista"/>
        <w:numPr>
          <w:ilvl w:val="0"/>
          <w:numId w:val="25"/>
        </w:numPr>
      </w:pPr>
      <w:r>
        <w:t xml:space="preserve">Pruebas de </w:t>
      </w:r>
      <w:r w:rsidR="00A778B8">
        <w:t>rendimiento</w:t>
      </w:r>
    </w:p>
    <w:p w14:paraId="11B5F67B" w14:textId="29F85C2B" w:rsidR="00457A07" w:rsidRPr="00457A07" w:rsidRDefault="00457A07" w:rsidP="00457A07">
      <w:pPr>
        <w:pStyle w:val="Prrafodelista"/>
        <w:numPr>
          <w:ilvl w:val="0"/>
          <w:numId w:val="25"/>
        </w:numPr>
      </w:pPr>
      <w:r>
        <w:t xml:space="preserve">Pruebas de </w:t>
      </w:r>
      <w:r w:rsidR="00A778B8">
        <w:t>compatibilidad</w:t>
      </w:r>
    </w:p>
    <w:p w14:paraId="2D8766DC" w14:textId="2F588375" w:rsidR="00DD2390" w:rsidRDefault="00C83DC9" w:rsidP="00DD2390">
      <w:pPr>
        <w:pStyle w:val="Ttulo2"/>
        <w:ind w:left="1032" w:hanging="578"/>
      </w:pPr>
      <w:bookmarkStart w:id="1158" w:name="_Toc58342105"/>
      <w:r>
        <w:t>Manual de Usuario</w:t>
      </w:r>
      <w:bookmarkEnd w:id="1158"/>
    </w:p>
    <w:p w14:paraId="71B7E808" w14:textId="0C90FD49" w:rsidR="00A778B8" w:rsidRPr="00A778B8" w:rsidRDefault="00CD1AC5" w:rsidP="00D211B4">
      <w:pPr>
        <w:pStyle w:val="Prrafodelista"/>
        <w:numPr>
          <w:ilvl w:val="0"/>
          <w:numId w:val="26"/>
        </w:numPr>
      </w:pPr>
      <w:hyperlink r:id="rId53" w:history="1">
        <w:r w:rsidR="00D211B4" w:rsidRPr="00490A98">
          <w:rPr>
            <w:rStyle w:val="Hipervnculo"/>
          </w:rPr>
          <w:t>https://youtu.be/ADd8tBHbZ74</w:t>
        </w:r>
      </w:hyperlink>
      <w:r w:rsidR="00D211B4">
        <w:tab/>
      </w:r>
    </w:p>
    <w:p w14:paraId="5FF91F91" w14:textId="399A9645" w:rsidR="00DD2390" w:rsidRPr="007B234D" w:rsidRDefault="00C83DC9" w:rsidP="007B234D">
      <w:pPr>
        <w:pStyle w:val="Ttulo2"/>
        <w:ind w:left="1032" w:hanging="578"/>
      </w:pPr>
      <w:bookmarkStart w:id="1159" w:name="_Toc58342106"/>
      <w:r>
        <w:t>Manual de Instalación</w:t>
      </w:r>
      <w:bookmarkEnd w:id="1159"/>
    </w:p>
    <w:p w14:paraId="252CCA5A" w14:textId="7BB7F6D0" w:rsidR="00A778B8" w:rsidRPr="003F07BD" w:rsidRDefault="00A778B8" w:rsidP="00A778B8">
      <w:pPr>
        <w:pStyle w:val="Prrafodelista"/>
        <w:numPr>
          <w:ilvl w:val="0"/>
          <w:numId w:val="25"/>
        </w:numPr>
      </w:pPr>
      <w:r>
        <w:t xml:space="preserve">Despliegue del </w:t>
      </w:r>
      <w:del w:id="1160" w:author="Daniel Casagallo" w:date="2020-12-21T18:43:00Z">
        <w:r w:rsidDel="0096106E">
          <w:delText>Sistema</w:delText>
        </w:r>
      </w:del>
      <w:ins w:id="1161" w:author="Daniel Casagallo" w:date="2020-12-21T18:43:00Z">
        <w:r w:rsidR="0096106E">
          <w:t>Sistema</w:t>
        </w:r>
      </w:ins>
      <w:r>
        <w:t xml:space="preserve"> </w:t>
      </w:r>
      <w:del w:id="1162" w:author="Daniel Casagallo" w:date="2020-12-21T18:44:00Z">
        <w:r w:rsidDel="0096106E">
          <w:delText>Web</w:delText>
        </w:r>
      </w:del>
      <w:ins w:id="1163" w:author="Daniel Casagallo" w:date="2020-12-21T18:44:00Z">
        <w:r w:rsidR="0096106E">
          <w:t>Web</w:t>
        </w:r>
      </w:ins>
      <w:r>
        <w:t xml:space="preserve"> en el hosting de </w:t>
      </w:r>
      <w:r w:rsidRPr="008E68C7">
        <w:rPr>
          <w:i/>
          <w:iCs/>
        </w:rPr>
        <w:t>Firebase</w:t>
      </w:r>
    </w:p>
    <w:p w14:paraId="425BA594" w14:textId="6FB1F709" w:rsidR="00A778B8" w:rsidRDefault="00A778B8" w:rsidP="00A778B8">
      <w:pPr>
        <w:pStyle w:val="Prrafodelista"/>
        <w:numPr>
          <w:ilvl w:val="0"/>
          <w:numId w:val="25"/>
        </w:numPr>
      </w:pPr>
      <w:r>
        <w:t xml:space="preserve">Despliegue de la </w:t>
      </w:r>
      <w:del w:id="1164" w:author="Daniel Casagallo" w:date="2020-12-21T18:44:00Z">
        <w:r w:rsidDel="0096106E">
          <w:delText>Aplicación</w:delText>
        </w:r>
      </w:del>
      <w:ins w:id="1165" w:author="Daniel Casagallo" w:date="2020-12-21T18:44:00Z">
        <w:r w:rsidR="0096106E">
          <w:t>Aplicación</w:t>
        </w:r>
      </w:ins>
      <w:r>
        <w:t xml:space="preserve"> </w:t>
      </w:r>
      <w:del w:id="1166" w:author="Daniel Casagallo" w:date="2020-12-21T18:45:00Z">
        <w:r w:rsidDel="0096106E">
          <w:delText>Móvil</w:delText>
        </w:r>
      </w:del>
      <w:ins w:id="1167" w:author="Daniel Casagallo" w:date="2020-12-21T18:45:00Z">
        <w:r w:rsidR="0096106E">
          <w:t>Móvil</w:t>
        </w:r>
      </w:ins>
      <w:r>
        <w:t xml:space="preserve"> en </w:t>
      </w:r>
      <w:r w:rsidRPr="00D901E5">
        <w:rPr>
          <w:i/>
          <w:iCs/>
        </w:rPr>
        <w:t>Google Play</w:t>
      </w:r>
      <w:r>
        <w:rPr>
          <w:i/>
          <w:iCs/>
        </w:rPr>
        <w:t xml:space="preserve"> Store</w:t>
      </w:r>
    </w:p>
    <w:p w14:paraId="547E2109" w14:textId="77777777" w:rsidR="004C5590" w:rsidRDefault="004C5590" w:rsidP="008A190E"/>
    <w:p w14:paraId="54A471D9" w14:textId="49371809" w:rsidR="00C82E7E" w:rsidRPr="007B234D" w:rsidRDefault="00C82E7E" w:rsidP="007B234D">
      <w:pPr>
        <w:spacing w:line="259" w:lineRule="auto"/>
        <w:jc w:val="left"/>
      </w:pPr>
    </w:p>
    <w:sectPr w:rsidR="00C82E7E" w:rsidRPr="007B234D" w:rsidSect="002312D9">
      <w:footerReference w:type="default" r:id="rId54"/>
      <w:pgSz w:w="11906" w:h="16838" w:code="9"/>
      <w:pgMar w:top="1701" w:right="1701" w:bottom="1418" w:left="1701" w:header="709" w:footer="709" w:gutter="0"/>
      <w:pgNumType w:fmt="lowerRoman" w:start="1"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9E4BE7" w14:textId="77777777" w:rsidR="00A60A81" w:rsidRDefault="00A60A81" w:rsidP="00AD29ED">
      <w:pPr>
        <w:spacing w:after="0" w:line="240" w:lineRule="auto"/>
      </w:pPr>
      <w:r>
        <w:separator/>
      </w:r>
    </w:p>
  </w:endnote>
  <w:endnote w:type="continuationSeparator" w:id="0">
    <w:p w14:paraId="64392A80" w14:textId="77777777" w:rsidR="00A60A81" w:rsidRDefault="00A60A81" w:rsidP="00AD29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3019112"/>
      <w:docPartObj>
        <w:docPartGallery w:val="Page Numbers (Bottom of Page)"/>
        <w:docPartUnique/>
      </w:docPartObj>
    </w:sdtPr>
    <w:sdtContent>
      <w:p w14:paraId="7F29BA3B" w14:textId="6A8528F3" w:rsidR="0096106E" w:rsidRDefault="0096106E">
        <w:pPr>
          <w:pStyle w:val="Piedepgina"/>
          <w:jc w:val="center"/>
        </w:pPr>
        <w:r>
          <w:fldChar w:fldCharType="begin"/>
        </w:r>
        <w:r>
          <w:instrText>PAGE   \* MERGEFORMAT</w:instrText>
        </w:r>
        <w:r>
          <w:fldChar w:fldCharType="separate"/>
        </w:r>
        <w:r w:rsidRPr="008A5314">
          <w:rPr>
            <w:noProof/>
            <w:lang w:val="es-ES"/>
          </w:rPr>
          <w:t>XIV</w:t>
        </w:r>
        <w:r>
          <w:fldChar w:fldCharType="end"/>
        </w:r>
      </w:p>
    </w:sdtContent>
  </w:sdt>
  <w:p w14:paraId="7EDA54A7" w14:textId="77777777" w:rsidR="0096106E" w:rsidRDefault="009610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3749375"/>
      <w:docPartObj>
        <w:docPartGallery w:val="Page Numbers (Bottom of Page)"/>
        <w:docPartUnique/>
      </w:docPartObj>
    </w:sdtPr>
    <w:sdtContent>
      <w:p w14:paraId="11EAE36B" w14:textId="421C088B" w:rsidR="0096106E" w:rsidRDefault="0096106E">
        <w:pPr>
          <w:pStyle w:val="Piedepgina"/>
          <w:jc w:val="center"/>
        </w:pPr>
        <w:r>
          <w:fldChar w:fldCharType="begin"/>
        </w:r>
        <w:r>
          <w:instrText>PAGE   \* MERGEFORMAT</w:instrText>
        </w:r>
        <w:r>
          <w:fldChar w:fldCharType="separate"/>
        </w:r>
        <w:r w:rsidRPr="0036242E">
          <w:rPr>
            <w:noProof/>
            <w:lang w:val="es-ES"/>
          </w:rPr>
          <w:t>47</w:t>
        </w:r>
        <w:r>
          <w:fldChar w:fldCharType="end"/>
        </w:r>
      </w:p>
    </w:sdtContent>
  </w:sdt>
  <w:p w14:paraId="7B2334C4" w14:textId="77777777" w:rsidR="0096106E" w:rsidRDefault="0096106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3539975"/>
      <w:docPartObj>
        <w:docPartGallery w:val="Page Numbers (Bottom of Page)"/>
        <w:docPartUnique/>
      </w:docPartObj>
    </w:sdtPr>
    <w:sdtContent>
      <w:p w14:paraId="3D016EC0" w14:textId="76503D17" w:rsidR="0096106E" w:rsidRDefault="0096106E">
        <w:pPr>
          <w:pStyle w:val="Piedepgina"/>
          <w:jc w:val="center"/>
        </w:pPr>
        <w:r>
          <w:fldChar w:fldCharType="begin"/>
        </w:r>
        <w:r>
          <w:instrText>PAGE   \* MERGEFORMAT</w:instrText>
        </w:r>
        <w:r>
          <w:fldChar w:fldCharType="separate"/>
        </w:r>
        <w:r w:rsidRPr="0036242E">
          <w:rPr>
            <w:noProof/>
            <w:lang w:val="es-ES"/>
          </w:rPr>
          <w:t>i</w:t>
        </w:r>
        <w:r>
          <w:fldChar w:fldCharType="end"/>
        </w:r>
      </w:p>
    </w:sdtContent>
  </w:sdt>
  <w:p w14:paraId="7B02980F" w14:textId="77777777" w:rsidR="0096106E" w:rsidRDefault="0096106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2194FF" w14:textId="77777777" w:rsidR="00A60A81" w:rsidRDefault="00A60A81" w:rsidP="00AD29ED">
      <w:pPr>
        <w:spacing w:after="0" w:line="240" w:lineRule="auto"/>
      </w:pPr>
      <w:r>
        <w:separator/>
      </w:r>
    </w:p>
  </w:footnote>
  <w:footnote w:type="continuationSeparator" w:id="0">
    <w:p w14:paraId="5956E1DF" w14:textId="77777777" w:rsidR="00A60A81" w:rsidRDefault="00A60A81" w:rsidP="00AD29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432"/>
    <w:multiLevelType w:val="hybridMultilevel"/>
    <w:tmpl w:val="FD7C33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6632CC2"/>
    <w:multiLevelType w:val="multilevel"/>
    <w:tmpl w:val="80A0FDB2"/>
    <w:lvl w:ilvl="0">
      <w:start w:val="1"/>
      <w:numFmt w:val="decimal"/>
      <w:lvlText w:val="%1."/>
      <w:lvlJc w:val="left"/>
      <w:pPr>
        <w:ind w:left="720" w:hanging="360"/>
      </w:pPr>
      <w:rPr>
        <w:rFonts w:hint="default"/>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8374F25"/>
    <w:multiLevelType w:val="hybridMultilevel"/>
    <w:tmpl w:val="63EE150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3096B8A"/>
    <w:multiLevelType w:val="hybridMultilevel"/>
    <w:tmpl w:val="BD2497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52C7D4F"/>
    <w:multiLevelType w:val="hybridMultilevel"/>
    <w:tmpl w:val="323A62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7AE156E"/>
    <w:multiLevelType w:val="hybridMultilevel"/>
    <w:tmpl w:val="A68E118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A335160"/>
    <w:multiLevelType w:val="hybridMultilevel"/>
    <w:tmpl w:val="3640A2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D8113EF"/>
    <w:multiLevelType w:val="multilevel"/>
    <w:tmpl w:val="30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1DD070C4"/>
    <w:multiLevelType w:val="hybridMultilevel"/>
    <w:tmpl w:val="D0FC13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3E41F37"/>
    <w:multiLevelType w:val="hybridMultilevel"/>
    <w:tmpl w:val="76865F2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E77426D"/>
    <w:multiLevelType w:val="hybridMultilevel"/>
    <w:tmpl w:val="159C84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FDC3658"/>
    <w:multiLevelType w:val="hybridMultilevel"/>
    <w:tmpl w:val="F7400EF0"/>
    <w:lvl w:ilvl="0" w:tplc="300A0001">
      <w:start w:val="1"/>
      <w:numFmt w:val="bullet"/>
      <w:lvlText w:val=""/>
      <w:lvlJc w:val="left"/>
      <w:pPr>
        <w:ind w:left="780" w:hanging="360"/>
      </w:pPr>
      <w:rPr>
        <w:rFonts w:ascii="Symbol" w:hAnsi="Symbol" w:hint="default"/>
      </w:rPr>
    </w:lvl>
    <w:lvl w:ilvl="1" w:tplc="300A0003" w:tentative="1">
      <w:start w:val="1"/>
      <w:numFmt w:val="bullet"/>
      <w:lvlText w:val="o"/>
      <w:lvlJc w:val="left"/>
      <w:pPr>
        <w:ind w:left="1500" w:hanging="360"/>
      </w:pPr>
      <w:rPr>
        <w:rFonts w:ascii="Courier New" w:hAnsi="Courier New" w:cs="Courier New" w:hint="default"/>
      </w:rPr>
    </w:lvl>
    <w:lvl w:ilvl="2" w:tplc="300A0005" w:tentative="1">
      <w:start w:val="1"/>
      <w:numFmt w:val="bullet"/>
      <w:lvlText w:val=""/>
      <w:lvlJc w:val="left"/>
      <w:pPr>
        <w:ind w:left="2220" w:hanging="360"/>
      </w:pPr>
      <w:rPr>
        <w:rFonts w:ascii="Wingdings" w:hAnsi="Wingdings" w:hint="default"/>
      </w:rPr>
    </w:lvl>
    <w:lvl w:ilvl="3" w:tplc="300A0001" w:tentative="1">
      <w:start w:val="1"/>
      <w:numFmt w:val="bullet"/>
      <w:lvlText w:val=""/>
      <w:lvlJc w:val="left"/>
      <w:pPr>
        <w:ind w:left="2940" w:hanging="360"/>
      </w:pPr>
      <w:rPr>
        <w:rFonts w:ascii="Symbol" w:hAnsi="Symbol" w:hint="default"/>
      </w:rPr>
    </w:lvl>
    <w:lvl w:ilvl="4" w:tplc="300A0003" w:tentative="1">
      <w:start w:val="1"/>
      <w:numFmt w:val="bullet"/>
      <w:lvlText w:val="o"/>
      <w:lvlJc w:val="left"/>
      <w:pPr>
        <w:ind w:left="3660" w:hanging="360"/>
      </w:pPr>
      <w:rPr>
        <w:rFonts w:ascii="Courier New" w:hAnsi="Courier New" w:cs="Courier New" w:hint="default"/>
      </w:rPr>
    </w:lvl>
    <w:lvl w:ilvl="5" w:tplc="300A0005" w:tentative="1">
      <w:start w:val="1"/>
      <w:numFmt w:val="bullet"/>
      <w:lvlText w:val=""/>
      <w:lvlJc w:val="left"/>
      <w:pPr>
        <w:ind w:left="4380" w:hanging="360"/>
      </w:pPr>
      <w:rPr>
        <w:rFonts w:ascii="Wingdings" w:hAnsi="Wingdings" w:hint="default"/>
      </w:rPr>
    </w:lvl>
    <w:lvl w:ilvl="6" w:tplc="300A0001" w:tentative="1">
      <w:start w:val="1"/>
      <w:numFmt w:val="bullet"/>
      <w:lvlText w:val=""/>
      <w:lvlJc w:val="left"/>
      <w:pPr>
        <w:ind w:left="5100" w:hanging="360"/>
      </w:pPr>
      <w:rPr>
        <w:rFonts w:ascii="Symbol" w:hAnsi="Symbol" w:hint="default"/>
      </w:rPr>
    </w:lvl>
    <w:lvl w:ilvl="7" w:tplc="300A0003" w:tentative="1">
      <w:start w:val="1"/>
      <w:numFmt w:val="bullet"/>
      <w:lvlText w:val="o"/>
      <w:lvlJc w:val="left"/>
      <w:pPr>
        <w:ind w:left="5820" w:hanging="360"/>
      </w:pPr>
      <w:rPr>
        <w:rFonts w:ascii="Courier New" w:hAnsi="Courier New" w:cs="Courier New" w:hint="default"/>
      </w:rPr>
    </w:lvl>
    <w:lvl w:ilvl="8" w:tplc="300A0005" w:tentative="1">
      <w:start w:val="1"/>
      <w:numFmt w:val="bullet"/>
      <w:lvlText w:val=""/>
      <w:lvlJc w:val="left"/>
      <w:pPr>
        <w:ind w:left="6540" w:hanging="360"/>
      </w:pPr>
      <w:rPr>
        <w:rFonts w:ascii="Wingdings" w:hAnsi="Wingdings" w:hint="default"/>
      </w:rPr>
    </w:lvl>
  </w:abstractNum>
  <w:abstractNum w:abstractNumId="12" w15:restartNumberingAfterBreak="0">
    <w:nsid w:val="344C1304"/>
    <w:multiLevelType w:val="hybridMultilevel"/>
    <w:tmpl w:val="790656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480593E"/>
    <w:multiLevelType w:val="hybridMultilevel"/>
    <w:tmpl w:val="C840B7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3F0B4980"/>
    <w:multiLevelType w:val="hybridMultilevel"/>
    <w:tmpl w:val="0EBEE8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40E31435"/>
    <w:multiLevelType w:val="hybridMultilevel"/>
    <w:tmpl w:val="F0F6BE8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455638BA"/>
    <w:multiLevelType w:val="hybridMultilevel"/>
    <w:tmpl w:val="E784781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4C163744"/>
    <w:multiLevelType w:val="hybridMultilevel"/>
    <w:tmpl w:val="F1946A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4E0E4723"/>
    <w:multiLevelType w:val="hybridMultilevel"/>
    <w:tmpl w:val="7D9E89BC"/>
    <w:lvl w:ilvl="0" w:tplc="0C0A0001">
      <w:start w:val="1"/>
      <w:numFmt w:val="bullet"/>
      <w:lvlText w:val=""/>
      <w:lvlJc w:val="left"/>
      <w:pPr>
        <w:ind w:left="1429" w:hanging="360"/>
      </w:pPr>
      <w:rPr>
        <w:rFonts w:ascii="Symbol" w:hAnsi="Symbol" w:cs="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cs="Wingdings" w:hint="default"/>
      </w:rPr>
    </w:lvl>
    <w:lvl w:ilvl="3" w:tplc="0C0A0001" w:tentative="1">
      <w:start w:val="1"/>
      <w:numFmt w:val="bullet"/>
      <w:lvlText w:val=""/>
      <w:lvlJc w:val="left"/>
      <w:pPr>
        <w:ind w:left="3589" w:hanging="360"/>
      </w:pPr>
      <w:rPr>
        <w:rFonts w:ascii="Symbol" w:hAnsi="Symbol" w:cs="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cs="Wingdings" w:hint="default"/>
      </w:rPr>
    </w:lvl>
    <w:lvl w:ilvl="6" w:tplc="0C0A0001" w:tentative="1">
      <w:start w:val="1"/>
      <w:numFmt w:val="bullet"/>
      <w:lvlText w:val=""/>
      <w:lvlJc w:val="left"/>
      <w:pPr>
        <w:ind w:left="5749" w:hanging="360"/>
      </w:pPr>
      <w:rPr>
        <w:rFonts w:ascii="Symbol" w:hAnsi="Symbol" w:cs="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cs="Wingdings" w:hint="default"/>
      </w:rPr>
    </w:lvl>
  </w:abstractNum>
  <w:abstractNum w:abstractNumId="19" w15:restartNumberingAfterBreak="0">
    <w:nsid w:val="574117D6"/>
    <w:multiLevelType w:val="hybridMultilevel"/>
    <w:tmpl w:val="1F324770"/>
    <w:lvl w:ilvl="0" w:tplc="300A0001">
      <w:start w:val="1"/>
      <w:numFmt w:val="bullet"/>
      <w:lvlText w:val=""/>
      <w:lvlJc w:val="left"/>
      <w:pPr>
        <w:ind w:left="1392" w:hanging="360"/>
      </w:pPr>
      <w:rPr>
        <w:rFonts w:ascii="Symbol" w:hAnsi="Symbol" w:hint="default"/>
      </w:rPr>
    </w:lvl>
    <w:lvl w:ilvl="1" w:tplc="300A0003" w:tentative="1">
      <w:start w:val="1"/>
      <w:numFmt w:val="bullet"/>
      <w:lvlText w:val="o"/>
      <w:lvlJc w:val="left"/>
      <w:pPr>
        <w:ind w:left="2112" w:hanging="360"/>
      </w:pPr>
      <w:rPr>
        <w:rFonts w:ascii="Courier New" w:hAnsi="Courier New" w:cs="Courier New" w:hint="default"/>
      </w:rPr>
    </w:lvl>
    <w:lvl w:ilvl="2" w:tplc="300A0005" w:tentative="1">
      <w:start w:val="1"/>
      <w:numFmt w:val="bullet"/>
      <w:lvlText w:val=""/>
      <w:lvlJc w:val="left"/>
      <w:pPr>
        <w:ind w:left="2832" w:hanging="360"/>
      </w:pPr>
      <w:rPr>
        <w:rFonts w:ascii="Wingdings" w:hAnsi="Wingdings" w:hint="default"/>
      </w:rPr>
    </w:lvl>
    <w:lvl w:ilvl="3" w:tplc="300A0001" w:tentative="1">
      <w:start w:val="1"/>
      <w:numFmt w:val="bullet"/>
      <w:lvlText w:val=""/>
      <w:lvlJc w:val="left"/>
      <w:pPr>
        <w:ind w:left="3552" w:hanging="360"/>
      </w:pPr>
      <w:rPr>
        <w:rFonts w:ascii="Symbol" w:hAnsi="Symbol" w:hint="default"/>
      </w:rPr>
    </w:lvl>
    <w:lvl w:ilvl="4" w:tplc="300A0003" w:tentative="1">
      <w:start w:val="1"/>
      <w:numFmt w:val="bullet"/>
      <w:lvlText w:val="o"/>
      <w:lvlJc w:val="left"/>
      <w:pPr>
        <w:ind w:left="4272" w:hanging="360"/>
      </w:pPr>
      <w:rPr>
        <w:rFonts w:ascii="Courier New" w:hAnsi="Courier New" w:cs="Courier New" w:hint="default"/>
      </w:rPr>
    </w:lvl>
    <w:lvl w:ilvl="5" w:tplc="300A0005" w:tentative="1">
      <w:start w:val="1"/>
      <w:numFmt w:val="bullet"/>
      <w:lvlText w:val=""/>
      <w:lvlJc w:val="left"/>
      <w:pPr>
        <w:ind w:left="4992" w:hanging="360"/>
      </w:pPr>
      <w:rPr>
        <w:rFonts w:ascii="Wingdings" w:hAnsi="Wingdings" w:hint="default"/>
      </w:rPr>
    </w:lvl>
    <w:lvl w:ilvl="6" w:tplc="300A0001" w:tentative="1">
      <w:start w:val="1"/>
      <w:numFmt w:val="bullet"/>
      <w:lvlText w:val=""/>
      <w:lvlJc w:val="left"/>
      <w:pPr>
        <w:ind w:left="5712" w:hanging="360"/>
      </w:pPr>
      <w:rPr>
        <w:rFonts w:ascii="Symbol" w:hAnsi="Symbol" w:hint="default"/>
      </w:rPr>
    </w:lvl>
    <w:lvl w:ilvl="7" w:tplc="300A0003" w:tentative="1">
      <w:start w:val="1"/>
      <w:numFmt w:val="bullet"/>
      <w:lvlText w:val="o"/>
      <w:lvlJc w:val="left"/>
      <w:pPr>
        <w:ind w:left="6432" w:hanging="360"/>
      </w:pPr>
      <w:rPr>
        <w:rFonts w:ascii="Courier New" w:hAnsi="Courier New" w:cs="Courier New" w:hint="default"/>
      </w:rPr>
    </w:lvl>
    <w:lvl w:ilvl="8" w:tplc="300A0005" w:tentative="1">
      <w:start w:val="1"/>
      <w:numFmt w:val="bullet"/>
      <w:lvlText w:val=""/>
      <w:lvlJc w:val="left"/>
      <w:pPr>
        <w:ind w:left="7152" w:hanging="360"/>
      </w:pPr>
      <w:rPr>
        <w:rFonts w:ascii="Wingdings" w:hAnsi="Wingdings" w:hint="default"/>
      </w:rPr>
    </w:lvl>
  </w:abstractNum>
  <w:abstractNum w:abstractNumId="20" w15:restartNumberingAfterBreak="0">
    <w:nsid w:val="59B96376"/>
    <w:multiLevelType w:val="hybridMultilevel"/>
    <w:tmpl w:val="005E6420"/>
    <w:lvl w:ilvl="0" w:tplc="300A000F">
      <w:start w:val="1"/>
      <w:numFmt w:val="decimal"/>
      <w:lvlText w:val="%1."/>
      <w:lvlJc w:val="left"/>
      <w:pPr>
        <w:ind w:left="1068" w:hanging="360"/>
      </w:pPr>
    </w:lvl>
    <w:lvl w:ilvl="1" w:tplc="300A0019">
      <w:start w:val="1"/>
      <w:numFmt w:val="lowerLetter"/>
      <w:lvlText w:val="%2."/>
      <w:lvlJc w:val="left"/>
      <w:pPr>
        <w:ind w:left="1788" w:hanging="360"/>
      </w:pPr>
    </w:lvl>
    <w:lvl w:ilvl="2" w:tplc="300A001B">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21" w15:restartNumberingAfterBreak="0">
    <w:nsid w:val="5B4C29C2"/>
    <w:multiLevelType w:val="hybridMultilevel"/>
    <w:tmpl w:val="6D4C695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64BB1C6B"/>
    <w:multiLevelType w:val="hybridMultilevel"/>
    <w:tmpl w:val="D35ACF46"/>
    <w:lvl w:ilvl="0" w:tplc="08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E0C1656"/>
    <w:multiLevelType w:val="hybridMultilevel"/>
    <w:tmpl w:val="441EC7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7A76537A"/>
    <w:multiLevelType w:val="hybridMultilevel"/>
    <w:tmpl w:val="7C08E4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7DF321D3"/>
    <w:multiLevelType w:val="hybridMultilevel"/>
    <w:tmpl w:val="BD0A9A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24"/>
  </w:num>
  <w:num w:numId="4">
    <w:abstractNumId w:val="17"/>
  </w:num>
  <w:num w:numId="5">
    <w:abstractNumId w:val="20"/>
  </w:num>
  <w:num w:numId="6">
    <w:abstractNumId w:val="6"/>
  </w:num>
  <w:num w:numId="7">
    <w:abstractNumId w:val="23"/>
  </w:num>
  <w:num w:numId="8">
    <w:abstractNumId w:val="25"/>
  </w:num>
  <w:num w:numId="9">
    <w:abstractNumId w:val="0"/>
  </w:num>
  <w:num w:numId="10">
    <w:abstractNumId w:val="10"/>
  </w:num>
  <w:num w:numId="11">
    <w:abstractNumId w:val="13"/>
  </w:num>
  <w:num w:numId="12">
    <w:abstractNumId w:val="12"/>
  </w:num>
  <w:num w:numId="13">
    <w:abstractNumId w:val="16"/>
  </w:num>
  <w:num w:numId="14">
    <w:abstractNumId w:val="5"/>
  </w:num>
  <w:num w:numId="15">
    <w:abstractNumId w:val="3"/>
  </w:num>
  <w:num w:numId="16">
    <w:abstractNumId w:val="18"/>
  </w:num>
  <w:num w:numId="17">
    <w:abstractNumId w:val="22"/>
  </w:num>
  <w:num w:numId="18">
    <w:abstractNumId w:val="1"/>
  </w:num>
  <w:num w:numId="19">
    <w:abstractNumId w:val="4"/>
  </w:num>
  <w:num w:numId="20">
    <w:abstractNumId w:val="8"/>
  </w:num>
  <w:num w:numId="21">
    <w:abstractNumId w:val="21"/>
  </w:num>
  <w:num w:numId="22">
    <w:abstractNumId w:val="11"/>
  </w:num>
  <w:num w:numId="23">
    <w:abstractNumId w:val="9"/>
  </w:num>
  <w:num w:numId="24">
    <w:abstractNumId w:val="14"/>
  </w:num>
  <w:num w:numId="25">
    <w:abstractNumId w:val="15"/>
  </w:num>
  <w:num w:numId="26">
    <w:abstractNumId w:val="19"/>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niel Casagallo">
    <w15:presenceInfo w15:providerId="AD" w15:userId="S::dcasagallo@ales.com.ec::a4b134c4-29a7-4a98-8b46-6079225c6338"/>
  </w15:person>
  <w15:person w15:author="Docente">
    <w15:presenceInfo w15:providerId="Windows Live" w15:userId="69cd371a7b8ca9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3DFC"/>
    <w:rsid w:val="00000B65"/>
    <w:rsid w:val="000016EE"/>
    <w:rsid w:val="00002EB5"/>
    <w:rsid w:val="000063F2"/>
    <w:rsid w:val="00016987"/>
    <w:rsid w:val="00020ED4"/>
    <w:rsid w:val="000224CA"/>
    <w:rsid w:val="00022730"/>
    <w:rsid w:val="000233A7"/>
    <w:rsid w:val="00027CC3"/>
    <w:rsid w:val="0004126A"/>
    <w:rsid w:val="00042E9A"/>
    <w:rsid w:val="000439B2"/>
    <w:rsid w:val="0004657D"/>
    <w:rsid w:val="00052BF6"/>
    <w:rsid w:val="000536E5"/>
    <w:rsid w:val="00054AEC"/>
    <w:rsid w:val="00054D84"/>
    <w:rsid w:val="000616F6"/>
    <w:rsid w:val="00073C94"/>
    <w:rsid w:val="000800BA"/>
    <w:rsid w:val="00084121"/>
    <w:rsid w:val="000911EE"/>
    <w:rsid w:val="0009256F"/>
    <w:rsid w:val="00095A61"/>
    <w:rsid w:val="000A08A4"/>
    <w:rsid w:val="000A1376"/>
    <w:rsid w:val="000B00C2"/>
    <w:rsid w:val="000B49F0"/>
    <w:rsid w:val="000B4BDD"/>
    <w:rsid w:val="000C2A41"/>
    <w:rsid w:val="000C5C5D"/>
    <w:rsid w:val="000D3E8C"/>
    <w:rsid w:val="000D61F9"/>
    <w:rsid w:val="000D6DCD"/>
    <w:rsid w:val="000E2B5D"/>
    <w:rsid w:val="000E3207"/>
    <w:rsid w:val="000E741D"/>
    <w:rsid w:val="000F07DE"/>
    <w:rsid w:val="000F542A"/>
    <w:rsid w:val="0010206D"/>
    <w:rsid w:val="00102BE7"/>
    <w:rsid w:val="00105AB9"/>
    <w:rsid w:val="001120D8"/>
    <w:rsid w:val="001164BC"/>
    <w:rsid w:val="00130794"/>
    <w:rsid w:val="0013109B"/>
    <w:rsid w:val="001313AE"/>
    <w:rsid w:val="00132556"/>
    <w:rsid w:val="001362C3"/>
    <w:rsid w:val="00136C91"/>
    <w:rsid w:val="00137F22"/>
    <w:rsid w:val="00140A62"/>
    <w:rsid w:val="001422C9"/>
    <w:rsid w:val="0014287D"/>
    <w:rsid w:val="00142BC5"/>
    <w:rsid w:val="001449D6"/>
    <w:rsid w:val="001500A0"/>
    <w:rsid w:val="00150443"/>
    <w:rsid w:val="00155EC2"/>
    <w:rsid w:val="00161654"/>
    <w:rsid w:val="001631C7"/>
    <w:rsid w:val="00165345"/>
    <w:rsid w:val="00171330"/>
    <w:rsid w:val="00171C84"/>
    <w:rsid w:val="00176AD6"/>
    <w:rsid w:val="001830ED"/>
    <w:rsid w:val="00190FBF"/>
    <w:rsid w:val="00194F21"/>
    <w:rsid w:val="00197D3B"/>
    <w:rsid w:val="001A372D"/>
    <w:rsid w:val="001B0C97"/>
    <w:rsid w:val="001C07FA"/>
    <w:rsid w:val="001C2039"/>
    <w:rsid w:val="001C6E75"/>
    <w:rsid w:val="001D4F25"/>
    <w:rsid w:val="001D58F7"/>
    <w:rsid w:val="001D7021"/>
    <w:rsid w:val="001E015E"/>
    <w:rsid w:val="001E0C4F"/>
    <w:rsid w:val="001E3DFC"/>
    <w:rsid w:val="001F1E1D"/>
    <w:rsid w:val="001F4F4F"/>
    <w:rsid w:val="001F566B"/>
    <w:rsid w:val="001F7F5B"/>
    <w:rsid w:val="002055F6"/>
    <w:rsid w:val="0021564A"/>
    <w:rsid w:val="00222E33"/>
    <w:rsid w:val="00226D57"/>
    <w:rsid w:val="002312D9"/>
    <w:rsid w:val="002331F8"/>
    <w:rsid w:val="002366FD"/>
    <w:rsid w:val="00240625"/>
    <w:rsid w:val="00250D67"/>
    <w:rsid w:val="0025150B"/>
    <w:rsid w:val="0026438E"/>
    <w:rsid w:val="002664B4"/>
    <w:rsid w:val="00270095"/>
    <w:rsid w:val="00272DF0"/>
    <w:rsid w:val="00273DBF"/>
    <w:rsid w:val="00274DEB"/>
    <w:rsid w:val="002752FC"/>
    <w:rsid w:val="00277571"/>
    <w:rsid w:val="00281E3D"/>
    <w:rsid w:val="002838C9"/>
    <w:rsid w:val="00284E18"/>
    <w:rsid w:val="00285497"/>
    <w:rsid w:val="00287CEF"/>
    <w:rsid w:val="00292635"/>
    <w:rsid w:val="0029382F"/>
    <w:rsid w:val="00294FE1"/>
    <w:rsid w:val="002A09B1"/>
    <w:rsid w:val="002A5434"/>
    <w:rsid w:val="002B11E2"/>
    <w:rsid w:val="002B4416"/>
    <w:rsid w:val="002B7935"/>
    <w:rsid w:val="002B7FAA"/>
    <w:rsid w:val="002C0F03"/>
    <w:rsid w:val="002C1303"/>
    <w:rsid w:val="002C55E3"/>
    <w:rsid w:val="002D3501"/>
    <w:rsid w:val="002D3EB2"/>
    <w:rsid w:val="002E7265"/>
    <w:rsid w:val="003009CD"/>
    <w:rsid w:val="00301748"/>
    <w:rsid w:val="0030282F"/>
    <w:rsid w:val="00304A38"/>
    <w:rsid w:val="003077DC"/>
    <w:rsid w:val="003078C5"/>
    <w:rsid w:val="003119F3"/>
    <w:rsid w:val="00311D6D"/>
    <w:rsid w:val="00315292"/>
    <w:rsid w:val="00321A40"/>
    <w:rsid w:val="003305F4"/>
    <w:rsid w:val="0033086E"/>
    <w:rsid w:val="00332237"/>
    <w:rsid w:val="00334600"/>
    <w:rsid w:val="00334B29"/>
    <w:rsid w:val="0034090F"/>
    <w:rsid w:val="00340D38"/>
    <w:rsid w:val="00343217"/>
    <w:rsid w:val="00344887"/>
    <w:rsid w:val="00344B9F"/>
    <w:rsid w:val="00345F49"/>
    <w:rsid w:val="00361341"/>
    <w:rsid w:val="0036242E"/>
    <w:rsid w:val="00365DD0"/>
    <w:rsid w:val="003722C3"/>
    <w:rsid w:val="00377790"/>
    <w:rsid w:val="003830AD"/>
    <w:rsid w:val="00383691"/>
    <w:rsid w:val="00394F89"/>
    <w:rsid w:val="003A4D8F"/>
    <w:rsid w:val="003B7DC4"/>
    <w:rsid w:val="003C2E3B"/>
    <w:rsid w:val="003C346E"/>
    <w:rsid w:val="003C4CFD"/>
    <w:rsid w:val="003C5505"/>
    <w:rsid w:val="003D3121"/>
    <w:rsid w:val="003E0AC6"/>
    <w:rsid w:val="003E22A8"/>
    <w:rsid w:val="003E76E2"/>
    <w:rsid w:val="003F2AF1"/>
    <w:rsid w:val="003F6C17"/>
    <w:rsid w:val="00400C08"/>
    <w:rsid w:val="00406A2F"/>
    <w:rsid w:val="00410875"/>
    <w:rsid w:val="00421673"/>
    <w:rsid w:val="0043019D"/>
    <w:rsid w:val="004360D3"/>
    <w:rsid w:val="004429A7"/>
    <w:rsid w:val="00447E7E"/>
    <w:rsid w:val="004538B2"/>
    <w:rsid w:val="004550DF"/>
    <w:rsid w:val="004577EC"/>
    <w:rsid w:val="00457A07"/>
    <w:rsid w:val="00457F11"/>
    <w:rsid w:val="00465B2B"/>
    <w:rsid w:val="00465EE6"/>
    <w:rsid w:val="004701F8"/>
    <w:rsid w:val="00471AEE"/>
    <w:rsid w:val="00475921"/>
    <w:rsid w:val="00483C8E"/>
    <w:rsid w:val="00483F9E"/>
    <w:rsid w:val="00484020"/>
    <w:rsid w:val="00491D16"/>
    <w:rsid w:val="00493226"/>
    <w:rsid w:val="00495A5B"/>
    <w:rsid w:val="004B2DE0"/>
    <w:rsid w:val="004B3A84"/>
    <w:rsid w:val="004B6FDF"/>
    <w:rsid w:val="004B7855"/>
    <w:rsid w:val="004C5590"/>
    <w:rsid w:val="004C6440"/>
    <w:rsid w:val="004C687E"/>
    <w:rsid w:val="004D1081"/>
    <w:rsid w:val="004D6323"/>
    <w:rsid w:val="004E44BD"/>
    <w:rsid w:val="004E5A91"/>
    <w:rsid w:val="004E7277"/>
    <w:rsid w:val="004F50E6"/>
    <w:rsid w:val="00501C87"/>
    <w:rsid w:val="00514D03"/>
    <w:rsid w:val="0051533B"/>
    <w:rsid w:val="00516FEA"/>
    <w:rsid w:val="0052128D"/>
    <w:rsid w:val="00521574"/>
    <w:rsid w:val="005351D2"/>
    <w:rsid w:val="005370E6"/>
    <w:rsid w:val="00543AD3"/>
    <w:rsid w:val="00545015"/>
    <w:rsid w:val="00546AED"/>
    <w:rsid w:val="00552181"/>
    <w:rsid w:val="00553212"/>
    <w:rsid w:val="00574178"/>
    <w:rsid w:val="00574C1F"/>
    <w:rsid w:val="00582317"/>
    <w:rsid w:val="0058310A"/>
    <w:rsid w:val="00585559"/>
    <w:rsid w:val="00594FC5"/>
    <w:rsid w:val="00596F72"/>
    <w:rsid w:val="005A0332"/>
    <w:rsid w:val="005B22D7"/>
    <w:rsid w:val="005C2136"/>
    <w:rsid w:val="005C2D08"/>
    <w:rsid w:val="005C32E1"/>
    <w:rsid w:val="005C61A7"/>
    <w:rsid w:val="005D1D2F"/>
    <w:rsid w:val="005E1BEC"/>
    <w:rsid w:val="005E3AF4"/>
    <w:rsid w:val="005E3F6A"/>
    <w:rsid w:val="005E75D8"/>
    <w:rsid w:val="00600198"/>
    <w:rsid w:val="00602051"/>
    <w:rsid w:val="006165CE"/>
    <w:rsid w:val="0061665B"/>
    <w:rsid w:val="0063056B"/>
    <w:rsid w:val="0063139F"/>
    <w:rsid w:val="006369C5"/>
    <w:rsid w:val="0065279E"/>
    <w:rsid w:val="00662442"/>
    <w:rsid w:val="00662559"/>
    <w:rsid w:val="0066426B"/>
    <w:rsid w:val="00667241"/>
    <w:rsid w:val="006764AD"/>
    <w:rsid w:val="006769B7"/>
    <w:rsid w:val="006770B2"/>
    <w:rsid w:val="00677719"/>
    <w:rsid w:val="00677AD6"/>
    <w:rsid w:val="00690C61"/>
    <w:rsid w:val="0069374A"/>
    <w:rsid w:val="0069507C"/>
    <w:rsid w:val="0069651C"/>
    <w:rsid w:val="006A26C5"/>
    <w:rsid w:val="006A2DB4"/>
    <w:rsid w:val="006B1C53"/>
    <w:rsid w:val="006B26AB"/>
    <w:rsid w:val="006B2A82"/>
    <w:rsid w:val="006B374A"/>
    <w:rsid w:val="006B4F64"/>
    <w:rsid w:val="006B7188"/>
    <w:rsid w:val="006C4E28"/>
    <w:rsid w:val="006C533D"/>
    <w:rsid w:val="006C6239"/>
    <w:rsid w:val="006D0C5E"/>
    <w:rsid w:val="006D1D22"/>
    <w:rsid w:val="006D5488"/>
    <w:rsid w:val="006D687A"/>
    <w:rsid w:val="006E4C45"/>
    <w:rsid w:val="006E6A97"/>
    <w:rsid w:val="006E6FF9"/>
    <w:rsid w:val="006F0A29"/>
    <w:rsid w:val="006F394B"/>
    <w:rsid w:val="00701BDF"/>
    <w:rsid w:val="007061F3"/>
    <w:rsid w:val="0071744B"/>
    <w:rsid w:val="00725089"/>
    <w:rsid w:val="00730EDB"/>
    <w:rsid w:val="00736D7E"/>
    <w:rsid w:val="0074155D"/>
    <w:rsid w:val="007428D8"/>
    <w:rsid w:val="0074499C"/>
    <w:rsid w:val="00747EF7"/>
    <w:rsid w:val="00750EAE"/>
    <w:rsid w:val="00753646"/>
    <w:rsid w:val="00753B9C"/>
    <w:rsid w:val="0076004C"/>
    <w:rsid w:val="0076386B"/>
    <w:rsid w:val="00771075"/>
    <w:rsid w:val="00772DC4"/>
    <w:rsid w:val="0077351C"/>
    <w:rsid w:val="00774EDF"/>
    <w:rsid w:val="0077792A"/>
    <w:rsid w:val="007802D5"/>
    <w:rsid w:val="00782E0E"/>
    <w:rsid w:val="00787AE9"/>
    <w:rsid w:val="00791EAF"/>
    <w:rsid w:val="00795ECF"/>
    <w:rsid w:val="007963FB"/>
    <w:rsid w:val="007A68FB"/>
    <w:rsid w:val="007B1EBB"/>
    <w:rsid w:val="007B234D"/>
    <w:rsid w:val="007B3525"/>
    <w:rsid w:val="007C196E"/>
    <w:rsid w:val="007D051C"/>
    <w:rsid w:val="007D115A"/>
    <w:rsid w:val="007D16C4"/>
    <w:rsid w:val="007D1B39"/>
    <w:rsid w:val="007D7A55"/>
    <w:rsid w:val="007D7AB8"/>
    <w:rsid w:val="007E7890"/>
    <w:rsid w:val="007F2201"/>
    <w:rsid w:val="007F4121"/>
    <w:rsid w:val="007F6BD7"/>
    <w:rsid w:val="007F77C1"/>
    <w:rsid w:val="00801DCB"/>
    <w:rsid w:val="00802EC4"/>
    <w:rsid w:val="00803F39"/>
    <w:rsid w:val="00804BBE"/>
    <w:rsid w:val="008059E2"/>
    <w:rsid w:val="00810374"/>
    <w:rsid w:val="0081160F"/>
    <w:rsid w:val="00813FBC"/>
    <w:rsid w:val="00815997"/>
    <w:rsid w:val="00821318"/>
    <w:rsid w:val="00822EA5"/>
    <w:rsid w:val="0082331C"/>
    <w:rsid w:val="008244DE"/>
    <w:rsid w:val="00824A2C"/>
    <w:rsid w:val="0083296A"/>
    <w:rsid w:val="008333CA"/>
    <w:rsid w:val="008335CD"/>
    <w:rsid w:val="00833C19"/>
    <w:rsid w:val="00834289"/>
    <w:rsid w:val="008405E5"/>
    <w:rsid w:val="0084095D"/>
    <w:rsid w:val="008422C2"/>
    <w:rsid w:val="00843473"/>
    <w:rsid w:val="00846F89"/>
    <w:rsid w:val="00847D6A"/>
    <w:rsid w:val="008542B0"/>
    <w:rsid w:val="00854AF8"/>
    <w:rsid w:val="00856B65"/>
    <w:rsid w:val="0086733E"/>
    <w:rsid w:val="00867C31"/>
    <w:rsid w:val="00871224"/>
    <w:rsid w:val="0087231F"/>
    <w:rsid w:val="0088760E"/>
    <w:rsid w:val="00895274"/>
    <w:rsid w:val="00896963"/>
    <w:rsid w:val="008A190E"/>
    <w:rsid w:val="008A1C9E"/>
    <w:rsid w:val="008A5314"/>
    <w:rsid w:val="008A6795"/>
    <w:rsid w:val="008A7145"/>
    <w:rsid w:val="008B2235"/>
    <w:rsid w:val="008B6207"/>
    <w:rsid w:val="008B6F40"/>
    <w:rsid w:val="008C0A15"/>
    <w:rsid w:val="008C0A59"/>
    <w:rsid w:val="008C1947"/>
    <w:rsid w:val="008C644E"/>
    <w:rsid w:val="008D162A"/>
    <w:rsid w:val="008E1B26"/>
    <w:rsid w:val="008E1BAA"/>
    <w:rsid w:val="008E2949"/>
    <w:rsid w:val="008E4948"/>
    <w:rsid w:val="008F017A"/>
    <w:rsid w:val="008F0F15"/>
    <w:rsid w:val="00903AB5"/>
    <w:rsid w:val="00904E14"/>
    <w:rsid w:val="009113D3"/>
    <w:rsid w:val="00914D4E"/>
    <w:rsid w:val="00914F34"/>
    <w:rsid w:val="00920F4C"/>
    <w:rsid w:val="00920F51"/>
    <w:rsid w:val="00921688"/>
    <w:rsid w:val="00924BAF"/>
    <w:rsid w:val="00931495"/>
    <w:rsid w:val="009320D5"/>
    <w:rsid w:val="0093596B"/>
    <w:rsid w:val="00936062"/>
    <w:rsid w:val="00937173"/>
    <w:rsid w:val="0094554B"/>
    <w:rsid w:val="00946EC0"/>
    <w:rsid w:val="00947D79"/>
    <w:rsid w:val="0095651A"/>
    <w:rsid w:val="00960A3B"/>
    <w:rsid w:val="00960C71"/>
    <w:rsid w:val="0096106E"/>
    <w:rsid w:val="00963CD2"/>
    <w:rsid w:val="00964FD8"/>
    <w:rsid w:val="009655CF"/>
    <w:rsid w:val="009674E5"/>
    <w:rsid w:val="00970A0F"/>
    <w:rsid w:val="00971963"/>
    <w:rsid w:val="00973CE5"/>
    <w:rsid w:val="00977412"/>
    <w:rsid w:val="00980029"/>
    <w:rsid w:val="0098196D"/>
    <w:rsid w:val="00995676"/>
    <w:rsid w:val="009A49A4"/>
    <w:rsid w:val="009B4688"/>
    <w:rsid w:val="009B544A"/>
    <w:rsid w:val="009C3347"/>
    <w:rsid w:val="009C7FA6"/>
    <w:rsid w:val="009D0C49"/>
    <w:rsid w:val="009D1C24"/>
    <w:rsid w:val="009D2A0E"/>
    <w:rsid w:val="009E128D"/>
    <w:rsid w:val="009E1AE2"/>
    <w:rsid w:val="009F416E"/>
    <w:rsid w:val="009F55EA"/>
    <w:rsid w:val="009F62D1"/>
    <w:rsid w:val="00A00B17"/>
    <w:rsid w:val="00A01E9C"/>
    <w:rsid w:val="00A07431"/>
    <w:rsid w:val="00A07F8E"/>
    <w:rsid w:val="00A1139D"/>
    <w:rsid w:val="00A11A95"/>
    <w:rsid w:val="00A11E7E"/>
    <w:rsid w:val="00A22DD3"/>
    <w:rsid w:val="00A32517"/>
    <w:rsid w:val="00A35CC3"/>
    <w:rsid w:val="00A36FF7"/>
    <w:rsid w:val="00A5060D"/>
    <w:rsid w:val="00A53863"/>
    <w:rsid w:val="00A56D79"/>
    <w:rsid w:val="00A57D7D"/>
    <w:rsid w:val="00A57F39"/>
    <w:rsid w:val="00A60A81"/>
    <w:rsid w:val="00A625D6"/>
    <w:rsid w:val="00A6330B"/>
    <w:rsid w:val="00A65A8F"/>
    <w:rsid w:val="00A73BBD"/>
    <w:rsid w:val="00A778B8"/>
    <w:rsid w:val="00A8177C"/>
    <w:rsid w:val="00A82799"/>
    <w:rsid w:val="00A82A7E"/>
    <w:rsid w:val="00A83441"/>
    <w:rsid w:val="00A86997"/>
    <w:rsid w:val="00A9449F"/>
    <w:rsid w:val="00A9762E"/>
    <w:rsid w:val="00AA62B5"/>
    <w:rsid w:val="00AA7A3B"/>
    <w:rsid w:val="00AB5702"/>
    <w:rsid w:val="00AB712B"/>
    <w:rsid w:val="00AD29ED"/>
    <w:rsid w:val="00AD4B7B"/>
    <w:rsid w:val="00AD739C"/>
    <w:rsid w:val="00AE08FE"/>
    <w:rsid w:val="00AE2B82"/>
    <w:rsid w:val="00AE42BD"/>
    <w:rsid w:val="00AF401D"/>
    <w:rsid w:val="00AF7421"/>
    <w:rsid w:val="00B10995"/>
    <w:rsid w:val="00B16817"/>
    <w:rsid w:val="00B16B79"/>
    <w:rsid w:val="00B21815"/>
    <w:rsid w:val="00B21B0C"/>
    <w:rsid w:val="00B240C7"/>
    <w:rsid w:val="00B279AD"/>
    <w:rsid w:val="00B27C90"/>
    <w:rsid w:val="00B32F1E"/>
    <w:rsid w:val="00B405A4"/>
    <w:rsid w:val="00B436D8"/>
    <w:rsid w:val="00B4718C"/>
    <w:rsid w:val="00B473EE"/>
    <w:rsid w:val="00B50E6D"/>
    <w:rsid w:val="00B54087"/>
    <w:rsid w:val="00B57EEA"/>
    <w:rsid w:val="00B64EC3"/>
    <w:rsid w:val="00B66F98"/>
    <w:rsid w:val="00B67AE7"/>
    <w:rsid w:val="00B8648C"/>
    <w:rsid w:val="00B9198B"/>
    <w:rsid w:val="00B93214"/>
    <w:rsid w:val="00B958B5"/>
    <w:rsid w:val="00B96B96"/>
    <w:rsid w:val="00BA1CFA"/>
    <w:rsid w:val="00BA4262"/>
    <w:rsid w:val="00BB04F1"/>
    <w:rsid w:val="00BB2C66"/>
    <w:rsid w:val="00BB52A0"/>
    <w:rsid w:val="00BB636D"/>
    <w:rsid w:val="00BC4479"/>
    <w:rsid w:val="00BC4ED1"/>
    <w:rsid w:val="00BC7DAB"/>
    <w:rsid w:val="00BD3F78"/>
    <w:rsid w:val="00BE0E1B"/>
    <w:rsid w:val="00BE1026"/>
    <w:rsid w:val="00BE27B0"/>
    <w:rsid w:val="00BE4FCC"/>
    <w:rsid w:val="00BE5F34"/>
    <w:rsid w:val="00BE7FC8"/>
    <w:rsid w:val="00BF0C37"/>
    <w:rsid w:val="00BF35D6"/>
    <w:rsid w:val="00BF3E2D"/>
    <w:rsid w:val="00BF56C7"/>
    <w:rsid w:val="00BF5F50"/>
    <w:rsid w:val="00C07F0E"/>
    <w:rsid w:val="00C11443"/>
    <w:rsid w:val="00C12C78"/>
    <w:rsid w:val="00C1341C"/>
    <w:rsid w:val="00C15C38"/>
    <w:rsid w:val="00C21D7E"/>
    <w:rsid w:val="00C2468A"/>
    <w:rsid w:val="00C25283"/>
    <w:rsid w:val="00C268B5"/>
    <w:rsid w:val="00C41CE0"/>
    <w:rsid w:val="00C424D0"/>
    <w:rsid w:val="00C42ED9"/>
    <w:rsid w:val="00C433E3"/>
    <w:rsid w:val="00C43636"/>
    <w:rsid w:val="00C50197"/>
    <w:rsid w:val="00C50900"/>
    <w:rsid w:val="00C52247"/>
    <w:rsid w:val="00C60213"/>
    <w:rsid w:val="00C63572"/>
    <w:rsid w:val="00C721FD"/>
    <w:rsid w:val="00C72AD8"/>
    <w:rsid w:val="00C73E13"/>
    <w:rsid w:val="00C75471"/>
    <w:rsid w:val="00C76BC8"/>
    <w:rsid w:val="00C82935"/>
    <w:rsid w:val="00C82E7E"/>
    <w:rsid w:val="00C83DC9"/>
    <w:rsid w:val="00C85296"/>
    <w:rsid w:val="00C86078"/>
    <w:rsid w:val="00C8673C"/>
    <w:rsid w:val="00C937BE"/>
    <w:rsid w:val="00C97501"/>
    <w:rsid w:val="00CA0456"/>
    <w:rsid w:val="00CA1175"/>
    <w:rsid w:val="00CA245B"/>
    <w:rsid w:val="00CA2BC7"/>
    <w:rsid w:val="00CA36A4"/>
    <w:rsid w:val="00CA412E"/>
    <w:rsid w:val="00CB3736"/>
    <w:rsid w:val="00CB7B76"/>
    <w:rsid w:val="00CC311E"/>
    <w:rsid w:val="00CC6C50"/>
    <w:rsid w:val="00CD1AC5"/>
    <w:rsid w:val="00CD33B9"/>
    <w:rsid w:val="00CD3E6D"/>
    <w:rsid w:val="00CD546E"/>
    <w:rsid w:val="00CD706C"/>
    <w:rsid w:val="00CE22B8"/>
    <w:rsid w:val="00CE244B"/>
    <w:rsid w:val="00CE5E21"/>
    <w:rsid w:val="00CE65C1"/>
    <w:rsid w:val="00CF0605"/>
    <w:rsid w:val="00CF2DBE"/>
    <w:rsid w:val="00CF4613"/>
    <w:rsid w:val="00CF7242"/>
    <w:rsid w:val="00D0082E"/>
    <w:rsid w:val="00D01BE3"/>
    <w:rsid w:val="00D02060"/>
    <w:rsid w:val="00D12179"/>
    <w:rsid w:val="00D14D9A"/>
    <w:rsid w:val="00D15331"/>
    <w:rsid w:val="00D1552E"/>
    <w:rsid w:val="00D17130"/>
    <w:rsid w:val="00D20685"/>
    <w:rsid w:val="00D211B4"/>
    <w:rsid w:val="00D258C5"/>
    <w:rsid w:val="00D265F5"/>
    <w:rsid w:val="00D30A09"/>
    <w:rsid w:val="00D32268"/>
    <w:rsid w:val="00D33AEB"/>
    <w:rsid w:val="00D362D3"/>
    <w:rsid w:val="00D4295B"/>
    <w:rsid w:val="00D444BD"/>
    <w:rsid w:val="00D52E34"/>
    <w:rsid w:val="00D57436"/>
    <w:rsid w:val="00D57D7A"/>
    <w:rsid w:val="00D614DE"/>
    <w:rsid w:val="00D6234B"/>
    <w:rsid w:val="00D6299C"/>
    <w:rsid w:val="00D6439C"/>
    <w:rsid w:val="00D70702"/>
    <w:rsid w:val="00D747F5"/>
    <w:rsid w:val="00D75793"/>
    <w:rsid w:val="00D76520"/>
    <w:rsid w:val="00DA3F3E"/>
    <w:rsid w:val="00DA4489"/>
    <w:rsid w:val="00DB040D"/>
    <w:rsid w:val="00DB2338"/>
    <w:rsid w:val="00DB6CCE"/>
    <w:rsid w:val="00DD2390"/>
    <w:rsid w:val="00DD2C6F"/>
    <w:rsid w:val="00DE448A"/>
    <w:rsid w:val="00DF0A03"/>
    <w:rsid w:val="00E029F0"/>
    <w:rsid w:val="00E058D1"/>
    <w:rsid w:val="00E05EC6"/>
    <w:rsid w:val="00E11FDE"/>
    <w:rsid w:val="00E126E4"/>
    <w:rsid w:val="00E161C5"/>
    <w:rsid w:val="00E175FF"/>
    <w:rsid w:val="00E21850"/>
    <w:rsid w:val="00E22D84"/>
    <w:rsid w:val="00E23303"/>
    <w:rsid w:val="00E23A67"/>
    <w:rsid w:val="00E2460C"/>
    <w:rsid w:val="00E25E16"/>
    <w:rsid w:val="00E32159"/>
    <w:rsid w:val="00E3218A"/>
    <w:rsid w:val="00E44C10"/>
    <w:rsid w:val="00E5445C"/>
    <w:rsid w:val="00E54E41"/>
    <w:rsid w:val="00E6634C"/>
    <w:rsid w:val="00E66AF7"/>
    <w:rsid w:val="00E66FC9"/>
    <w:rsid w:val="00E73BAA"/>
    <w:rsid w:val="00E7664D"/>
    <w:rsid w:val="00E778A1"/>
    <w:rsid w:val="00E83401"/>
    <w:rsid w:val="00E87D65"/>
    <w:rsid w:val="00E9320F"/>
    <w:rsid w:val="00E94875"/>
    <w:rsid w:val="00E96940"/>
    <w:rsid w:val="00EA324C"/>
    <w:rsid w:val="00EB0031"/>
    <w:rsid w:val="00EB0249"/>
    <w:rsid w:val="00EB64BC"/>
    <w:rsid w:val="00EC096D"/>
    <w:rsid w:val="00EC10E4"/>
    <w:rsid w:val="00EC1E52"/>
    <w:rsid w:val="00EC6122"/>
    <w:rsid w:val="00ED2D0C"/>
    <w:rsid w:val="00ED589B"/>
    <w:rsid w:val="00EE0DF4"/>
    <w:rsid w:val="00EE4754"/>
    <w:rsid w:val="00EE530B"/>
    <w:rsid w:val="00EE5F5D"/>
    <w:rsid w:val="00EE7610"/>
    <w:rsid w:val="00EF2BB0"/>
    <w:rsid w:val="00EF3CC3"/>
    <w:rsid w:val="00EF433F"/>
    <w:rsid w:val="00EF484F"/>
    <w:rsid w:val="00F0182D"/>
    <w:rsid w:val="00F05CC6"/>
    <w:rsid w:val="00F113A9"/>
    <w:rsid w:val="00F120F1"/>
    <w:rsid w:val="00F12B6C"/>
    <w:rsid w:val="00F2311D"/>
    <w:rsid w:val="00F3287A"/>
    <w:rsid w:val="00F33BC2"/>
    <w:rsid w:val="00F340EA"/>
    <w:rsid w:val="00F34C8A"/>
    <w:rsid w:val="00F35A3F"/>
    <w:rsid w:val="00F40448"/>
    <w:rsid w:val="00F40EC5"/>
    <w:rsid w:val="00F439EC"/>
    <w:rsid w:val="00F44CE3"/>
    <w:rsid w:val="00F5189D"/>
    <w:rsid w:val="00F55A4C"/>
    <w:rsid w:val="00F6067F"/>
    <w:rsid w:val="00F6304A"/>
    <w:rsid w:val="00F63311"/>
    <w:rsid w:val="00F64B31"/>
    <w:rsid w:val="00F66641"/>
    <w:rsid w:val="00F73034"/>
    <w:rsid w:val="00F76930"/>
    <w:rsid w:val="00F774FF"/>
    <w:rsid w:val="00F77C8D"/>
    <w:rsid w:val="00F77D13"/>
    <w:rsid w:val="00F86663"/>
    <w:rsid w:val="00F92233"/>
    <w:rsid w:val="00F94634"/>
    <w:rsid w:val="00F94AEF"/>
    <w:rsid w:val="00F966C7"/>
    <w:rsid w:val="00F969E9"/>
    <w:rsid w:val="00F96E57"/>
    <w:rsid w:val="00F9759C"/>
    <w:rsid w:val="00F97D94"/>
    <w:rsid w:val="00FA1C84"/>
    <w:rsid w:val="00FA3426"/>
    <w:rsid w:val="00FA58EE"/>
    <w:rsid w:val="00FB3375"/>
    <w:rsid w:val="00FC4EC6"/>
    <w:rsid w:val="00FD0419"/>
    <w:rsid w:val="00FD211F"/>
    <w:rsid w:val="00FD29FD"/>
    <w:rsid w:val="00FD390D"/>
    <w:rsid w:val="00FD5CC3"/>
    <w:rsid w:val="00FE3C3A"/>
    <w:rsid w:val="00FE6B35"/>
    <w:rsid w:val="00FF0D4E"/>
    <w:rsid w:val="00FF367D"/>
    <w:rsid w:val="00FF6CF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025D0C"/>
  <w15:chartTrackingRefBased/>
  <w15:docId w15:val="{DA54761E-6BBE-4946-81E5-50A1F4C51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FF7"/>
    <w:pPr>
      <w:spacing w:line="360" w:lineRule="auto"/>
      <w:jc w:val="both"/>
    </w:pPr>
    <w:rPr>
      <w:rFonts w:ascii="Arial" w:hAnsi="Arial"/>
    </w:rPr>
  </w:style>
  <w:style w:type="paragraph" w:styleId="Ttulo1">
    <w:name w:val="heading 1"/>
    <w:aliases w:val="Nivel 1"/>
    <w:basedOn w:val="Normal"/>
    <w:next w:val="Normal"/>
    <w:link w:val="Ttulo1Car"/>
    <w:uiPriority w:val="9"/>
    <w:unhideWhenUsed/>
    <w:qFormat/>
    <w:rsid w:val="006B2A82"/>
    <w:pPr>
      <w:keepNext/>
      <w:keepLines/>
      <w:numPr>
        <w:numId w:val="1"/>
      </w:numPr>
      <w:spacing w:before="240" w:after="360"/>
      <w:jc w:val="left"/>
      <w:outlineLvl w:val="0"/>
    </w:pPr>
    <w:rPr>
      <w:rFonts w:eastAsiaTheme="majorEastAsia" w:cstheme="majorBidi"/>
      <w:b/>
      <w:caps/>
      <w:color w:val="000000" w:themeColor="text1"/>
      <w:sz w:val="28"/>
      <w:szCs w:val="32"/>
    </w:rPr>
  </w:style>
  <w:style w:type="paragraph" w:styleId="Ttulo2">
    <w:name w:val="heading 2"/>
    <w:aliases w:val="Nivel 2"/>
    <w:basedOn w:val="Normal"/>
    <w:next w:val="Normal"/>
    <w:link w:val="Ttulo2Car"/>
    <w:uiPriority w:val="9"/>
    <w:unhideWhenUsed/>
    <w:qFormat/>
    <w:rsid w:val="006B2A82"/>
    <w:pPr>
      <w:keepNext/>
      <w:keepLines/>
      <w:numPr>
        <w:ilvl w:val="1"/>
        <w:numId w:val="1"/>
      </w:numPr>
      <w:spacing w:before="40" w:after="120"/>
      <w:jc w:val="left"/>
      <w:outlineLvl w:val="1"/>
    </w:pPr>
    <w:rPr>
      <w:rFonts w:eastAsiaTheme="majorEastAsia" w:cstheme="majorBidi"/>
      <w:b/>
      <w:color w:val="000000" w:themeColor="text1"/>
      <w:sz w:val="28"/>
      <w:szCs w:val="26"/>
    </w:rPr>
  </w:style>
  <w:style w:type="paragraph" w:styleId="Ttulo3">
    <w:name w:val="heading 3"/>
    <w:aliases w:val="Nivel 3"/>
    <w:basedOn w:val="Normal"/>
    <w:next w:val="Normal"/>
    <w:link w:val="Ttulo3Car"/>
    <w:uiPriority w:val="9"/>
    <w:unhideWhenUsed/>
    <w:qFormat/>
    <w:rsid w:val="006B2A82"/>
    <w:pPr>
      <w:keepNext/>
      <w:keepLines/>
      <w:numPr>
        <w:ilvl w:val="2"/>
        <w:numId w:val="1"/>
      </w:numPr>
      <w:spacing w:before="40" w:after="80"/>
      <w:jc w:val="left"/>
      <w:outlineLvl w:val="2"/>
    </w:pPr>
    <w:rPr>
      <w:rFonts w:eastAsiaTheme="majorEastAsia" w:cstheme="majorBidi"/>
      <w:b/>
      <w:color w:val="000000" w:themeColor="text1"/>
      <w:sz w:val="24"/>
      <w:szCs w:val="24"/>
    </w:rPr>
  </w:style>
  <w:style w:type="paragraph" w:styleId="Ttulo4">
    <w:name w:val="heading 4"/>
    <w:aliases w:val="Nivel 4"/>
    <w:basedOn w:val="Normal"/>
    <w:next w:val="Normal"/>
    <w:link w:val="Ttulo4Car"/>
    <w:uiPriority w:val="9"/>
    <w:unhideWhenUsed/>
    <w:qFormat/>
    <w:rsid w:val="003F2AF1"/>
    <w:pPr>
      <w:keepNext/>
      <w:keepLines/>
      <w:numPr>
        <w:ilvl w:val="3"/>
        <w:numId w:val="1"/>
      </w:numPr>
      <w:spacing w:before="40" w:after="40"/>
      <w:jc w:val="left"/>
      <w:outlineLvl w:val="3"/>
    </w:pPr>
    <w:rPr>
      <w:rFonts w:eastAsiaTheme="majorEastAsia" w:cstheme="majorBidi"/>
      <w:b/>
      <w:iCs/>
      <w:color w:val="000000" w:themeColor="text1"/>
    </w:rPr>
  </w:style>
  <w:style w:type="paragraph" w:styleId="Ttulo5">
    <w:name w:val="heading 5"/>
    <w:basedOn w:val="Normal"/>
    <w:next w:val="Normal"/>
    <w:link w:val="Ttulo5Car"/>
    <w:uiPriority w:val="10"/>
    <w:semiHidden/>
    <w:unhideWhenUsed/>
    <w:qFormat/>
    <w:rsid w:val="00E05EC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E05EC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E05EC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E05EC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05EC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Nivel 1 Car"/>
    <w:basedOn w:val="Fuentedeprrafopredeter"/>
    <w:link w:val="Ttulo1"/>
    <w:uiPriority w:val="9"/>
    <w:rsid w:val="00B436D8"/>
    <w:rPr>
      <w:rFonts w:ascii="Arial" w:eastAsiaTheme="majorEastAsia" w:hAnsi="Arial" w:cstheme="majorBidi"/>
      <w:b/>
      <w:caps/>
      <w:color w:val="000000" w:themeColor="text1"/>
      <w:sz w:val="28"/>
      <w:szCs w:val="32"/>
    </w:rPr>
  </w:style>
  <w:style w:type="character" w:customStyle="1" w:styleId="Ttulo2Car">
    <w:name w:val="Título 2 Car"/>
    <w:aliases w:val="Nivel 2 Car"/>
    <w:basedOn w:val="Fuentedeprrafopredeter"/>
    <w:link w:val="Ttulo2"/>
    <w:uiPriority w:val="9"/>
    <w:rsid w:val="006B2A82"/>
    <w:rPr>
      <w:rFonts w:ascii="Arial" w:eastAsiaTheme="majorEastAsia" w:hAnsi="Arial" w:cstheme="majorBidi"/>
      <w:b/>
      <w:color w:val="000000" w:themeColor="text1"/>
      <w:sz w:val="28"/>
      <w:szCs w:val="26"/>
    </w:rPr>
  </w:style>
  <w:style w:type="character" w:customStyle="1" w:styleId="Ttulo3Car">
    <w:name w:val="Título 3 Car"/>
    <w:aliases w:val="Nivel 3 Car"/>
    <w:basedOn w:val="Fuentedeprrafopredeter"/>
    <w:link w:val="Ttulo3"/>
    <w:uiPriority w:val="9"/>
    <w:rsid w:val="006B2A82"/>
    <w:rPr>
      <w:rFonts w:ascii="Arial" w:eastAsiaTheme="majorEastAsia" w:hAnsi="Arial" w:cstheme="majorBidi"/>
      <w:b/>
      <w:color w:val="000000" w:themeColor="text1"/>
      <w:sz w:val="24"/>
      <w:szCs w:val="24"/>
    </w:rPr>
  </w:style>
  <w:style w:type="character" w:customStyle="1" w:styleId="Ttulo4Car">
    <w:name w:val="Título 4 Car"/>
    <w:aliases w:val="Nivel 4 Car"/>
    <w:basedOn w:val="Fuentedeprrafopredeter"/>
    <w:link w:val="Ttulo4"/>
    <w:uiPriority w:val="9"/>
    <w:rsid w:val="003F2AF1"/>
    <w:rPr>
      <w:rFonts w:ascii="Arial" w:eastAsiaTheme="majorEastAsia" w:hAnsi="Arial" w:cstheme="majorBidi"/>
      <w:b/>
      <w:iCs/>
      <w:color w:val="000000" w:themeColor="text1"/>
    </w:rPr>
  </w:style>
  <w:style w:type="character" w:customStyle="1" w:styleId="Ttulo5Car">
    <w:name w:val="Título 5 Car"/>
    <w:basedOn w:val="Fuentedeprrafopredeter"/>
    <w:link w:val="Ttulo5"/>
    <w:uiPriority w:val="10"/>
    <w:semiHidden/>
    <w:rsid w:val="00F40448"/>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E05EC6"/>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E05EC6"/>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E05EC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05EC6"/>
    <w:rPr>
      <w:rFonts w:asciiTheme="majorHAnsi" w:eastAsiaTheme="majorEastAsia" w:hAnsiTheme="majorHAnsi" w:cstheme="majorBidi"/>
      <w:i/>
      <w:iCs/>
      <w:color w:val="272727" w:themeColor="text1" w:themeTint="D8"/>
      <w:sz w:val="21"/>
      <w:szCs w:val="21"/>
    </w:rPr>
  </w:style>
  <w:style w:type="character" w:styleId="Hipervnculo">
    <w:name w:val="Hyperlink"/>
    <w:basedOn w:val="Fuentedeprrafopredeter"/>
    <w:uiPriority w:val="99"/>
    <w:unhideWhenUsed/>
    <w:rsid w:val="00574178"/>
    <w:rPr>
      <w:color w:val="0563C1" w:themeColor="hyperlink"/>
      <w:u w:val="single"/>
    </w:rPr>
  </w:style>
  <w:style w:type="paragraph" w:styleId="Prrafodelista">
    <w:name w:val="List Paragraph"/>
    <w:basedOn w:val="Normal"/>
    <w:uiPriority w:val="34"/>
    <w:qFormat/>
    <w:rsid w:val="00574178"/>
    <w:pPr>
      <w:ind w:left="720"/>
      <w:contextualSpacing/>
    </w:pPr>
  </w:style>
  <w:style w:type="paragraph" w:customStyle="1" w:styleId="TableParagraph">
    <w:name w:val="Table Paragraph"/>
    <w:basedOn w:val="Normal"/>
    <w:uiPriority w:val="1"/>
    <w:rsid w:val="00795ECF"/>
    <w:pPr>
      <w:widowControl w:val="0"/>
      <w:autoSpaceDE w:val="0"/>
      <w:autoSpaceDN w:val="0"/>
      <w:spacing w:before="119" w:after="0" w:line="240" w:lineRule="auto"/>
      <w:ind w:left="90"/>
      <w:jc w:val="left"/>
    </w:pPr>
    <w:rPr>
      <w:rFonts w:eastAsia="Arial" w:cs="Arial"/>
      <w:lang w:val="es-ES" w:eastAsia="es-ES" w:bidi="es-ES"/>
    </w:rPr>
  </w:style>
  <w:style w:type="table" w:customStyle="1" w:styleId="NormalTable0">
    <w:name w:val="Normal Table0"/>
    <w:uiPriority w:val="2"/>
    <w:semiHidden/>
    <w:unhideWhenUsed/>
    <w:qFormat/>
    <w:rsid w:val="00795ECF"/>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Encabezado">
    <w:name w:val="header"/>
    <w:basedOn w:val="Normal"/>
    <w:link w:val="EncabezadoCar"/>
    <w:unhideWhenUsed/>
    <w:rsid w:val="00AD29ED"/>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AD29ED"/>
    <w:rPr>
      <w:rFonts w:ascii="Arial" w:hAnsi="Arial"/>
    </w:rPr>
  </w:style>
  <w:style w:type="paragraph" w:styleId="Piedepgina">
    <w:name w:val="footer"/>
    <w:basedOn w:val="Normal"/>
    <w:link w:val="PiedepginaCar"/>
    <w:uiPriority w:val="99"/>
    <w:unhideWhenUsed/>
    <w:rsid w:val="00AD29E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AD29ED"/>
    <w:rPr>
      <w:rFonts w:ascii="Arial" w:hAnsi="Arial"/>
    </w:rPr>
  </w:style>
  <w:style w:type="paragraph" w:styleId="TDC1">
    <w:name w:val="toc 1"/>
    <w:basedOn w:val="Normal"/>
    <w:next w:val="Normal"/>
    <w:autoRedefine/>
    <w:uiPriority w:val="39"/>
    <w:unhideWhenUsed/>
    <w:rsid w:val="00725089"/>
    <w:pPr>
      <w:spacing w:after="100"/>
    </w:pPr>
  </w:style>
  <w:style w:type="paragraph" w:styleId="TDC2">
    <w:name w:val="toc 2"/>
    <w:basedOn w:val="Normal"/>
    <w:next w:val="Normal"/>
    <w:autoRedefine/>
    <w:uiPriority w:val="39"/>
    <w:unhideWhenUsed/>
    <w:rsid w:val="00725089"/>
    <w:pPr>
      <w:spacing w:after="100"/>
      <w:ind w:left="220"/>
    </w:pPr>
  </w:style>
  <w:style w:type="paragraph" w:styleId="TDC3">
    <w:name w:val="toc 3"/>
    <w:basedOn w:val="Normal"/>
    <w:next w:val="Normal"/>
    <w:autoRedefine/>
    <w:uiPriority w:val="39"/>
    <w:unhideWhenUsed/>
    <w:rsid w:val="00725089"/>
    <w:pPr>
      <w:spacing w:after="100"/>
      <w:ind w:left="440"/>
    </w:pPr>
  </w:style>
  <w:style w:type="paragraph" w:styleId="Descripcin">
    <w:name w:val="caption"/>
    <w:basedOn w:val="Normal"/>
    <w:next w:val="Normal"/>
    <w:uiPriority w:val="35"/>
    <w:unhideWhenUsed/>
    <w:qFormat/>
    <w:rsid w:val="0063056B"/>
    <w:pPr>
      <w:spacing w:after="200" w:line="240" w:lineRule="auto"/>
    </w:pPr>
    <w:rPr>
      <w:i/>
      <w:iCs/>
      <w:color w:val="44546A" w:themeColor="text2"/>
      <w:sz w:val="18"/>
      <w:szCs w:val="18"/>
    </w:rPr>
  </w:style>
  <w:style w:type="paragraph" w:customStyle="1" w:styleId="Figura">
    <w:name w:val="Figura"/>
    <w:basedOn w:val="Descripcin"/>
    <w:next w:val="Normal"/>
    <w:link w:val="FiguraCar"/>
    <w:rsid w:val="00447E7E"/>
    <w:pPr>
      <w:jc w:val="center"/>
    </w:pPr>
    <w:rPr>
      <w:rFonts w:cs="Arial"/>
      <w:i w:val="0"/>
      <w:color w:val="auto"/>
      <w:sz w:val="22"/>
      <w:lang w:val="es-ES"/>
    </w:rPr>
  </w:style>
  <w:style w:type="character" w:customStyle="1" w:styleId="FiguraCar">
    <w:name w:val="Figura Car"/>
    <w:basedOn w:val="Fuentedeprrafopredeter"/>
    <w:link w:val="Figura"/>
    <w:rsid w:val="00447E7E"/>
    <w:rPr>
      <w:rFonts w:ascii="Arial" w:hAnsi="Arial" w:cs="Arial"/>
      <w:iCs/>
      <w:szCs w:val="18"/>
      <w:lang w:val="es-ES"/>
    </w:rPr>
  </w:style>
  <w:style w:type="table" w:customStyle="1" w:styleId="TableGrid">
    <w:name w:val="TableGrid"/>
    <w:rsid w:val="00447E7E"/>
    <w:pPr>
      <w:spacing w:after="0" w:line="240" w:lineRule="auto"/>
    </w:pPr>
    <w:rPr>
      <w:rFonts w:eastAsiaTheme="minorEastAsia"/>
      <w:lang w:eastAsia="es-EC"/>
    </w:rPr>
    <w:tblPr>
      <w:tblCellMar>
        <w:top w:w="0" w:type="dxa"/>
        <w:left w:w="0" w:type="dxa"/>
        <w:bottom w:w="0" w:type="dxa"/>
        <w:right w:w="0" w:type="dxa"/>
      </w:tblCellMar>
    </w:tblPr>
  </w:style>
  <w:style w:type="table" w:styleId="Tablaconcuadrcula">
    <w:name w:val="Table Grid"/>
    <w:basedOn w:val="Tablanormal"/>
    <w:uiPriority w:val="39"/>
    <w:rsid w:val="001362C3"/>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813FBC"/>
    <w:pPr>
      <w:spacing w:after="0"/>
    </w:pPr>
  </w:style>
  <w:style w:type="paragraph" w:styleId="TtuloTDC">
    <w:name w:val="TOC Heading"/>
    <w:basedOn w:val="Ttulo1"/>
    <w:next w:val="Normal"/>
    <w:uiPriority w:val="39"/>
    <w:unhideWhenUsed/>
    <w:qFormat/>
    <w:rsid w:val="00EB0249"/>
    <w:pPr>
      <w:numPr>
        <w:numId w:val="0"/>
      </w:numPr>
      <w:spacing w:after="0" w:line="259" w:lineRule="auto"/>
      <w:outlineLvl w:val="9"/>
    </w:pPr>
    <w:rPr>
      <w:rFonts w:asciiTheme="majorHAnsi" w:hAnsiTheme="majorHAnsi"/>
      <w:b w:val="0"/>
      <w:caps w:val="0"/>
      <w:color w:val="2F5496" w:themeColor="accent1" w:themeShade="BF"/>
      <w:sz w:val="32"/>
      <w:lang w:eastAsia="es-EC"/>
    </w:rPr>
  </w:style>
  <w:style w:type="paragraph" w:customStyle="1" w:styleId="ANEXOS">
    <w:name w:val="ANEXOS"/>
    <w:basedOn w:val="Ttulo1"/>
    <w:link w:val="ANEXOSCar"/>
    <w:uiPriority w:val="10"/>
    <w:qFormat/>
    <w:rsid w:val="008A190E"/>
    <w:pPr>
      <w:numPr>
        <w:numId w:val="0"/>
      </w:numPr>
      <w:ind w:left="227"/>
    </w:pPr>
  </w:style>
  <w:style w:type="character" w:customStyle="1" w:styleId="ANEXOSCar">
    <w:name w:val="ANEXOS Car"/>
    <w:basedOn w:val="Fuentedeprrafopredeter"/>
    <w:link w:val="ANEXOS"/>
    <w:uiPriority w:val="10"/>
    <w:rsid w:val="00B436D8"/>
    <w:rPr>
      <w:rFonts w:ascii="Arial" w:eastAsiaTheme="majorEastAsia" w:hAnsi="Arial" w:cstheme="majorBidi"/>
      <w:b/>
      <w:caps/>
      <w:color w:val="000000" w:themeColor="text1"/>
      <w:sz w:val="28"/>
      <w:szCs w:val="32"/>
    </w:rPr>
  </w:style>
  <w:style w:type="character" w:styleId="Refdecomentario">
    <w:name w:val="annotation reference"/>
    <w:basedOn w:val="Fuentedeprrafopredeter"/>
    <w:uiPriority w:val="99"/>
    <w:semiHidden/>
    <w:unhideWhenUsed/>
    <w:rsid w:val="003C5505"/>
    <w:rPr>
      <w:sz w:val="16"/>
      <w:szCs w:val="16"/>
    </w:rPr>
  </w:style>
  <w:style w:type="paragraph" w:styleId="Textocomentario">
    <w:name w:val="annotation text"/>
    <w:basedOn w:val="Normal"/>
    <w:link w:val="TextocomentarioCar"/>
    <w:uiPriority w:val="99"/>
    <w:semiHidden/>
    <w:unhideWhenUsed/>
    <w:rsid w:val="003C550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5505"/>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5505"/>
    <w:rPr>
      <w:b/>
      <w:bCs/>
    </w:rPr>
  </w:style>
  <w:style w:type="character" w:customStyle="1" w:styleId="AsuntodelcomentarioCar">
    <w:name w:val="Asunto del comentario Car"/>
    <w:basedOn w:val="TextocomentarioCar"/>
    <w:link w:val="Asuntodelcomentario"/>
    <w:uiPriority w:val="99"/>
    <w:semiHidden/>
    <w:rsid w:val="003C5505"/>
    <w:rPr>
      <w:rFonts w:ascii="Arial" w:hAnsi="Arial"/>
      <w:b/>
      <w:bCs/>
      <w:sz w:val="20"/>
      <w:szCs w:val="20"/>
    </w:rPr>
  </w:style>
  <w:style w:type="paragraph" w:styleId="Textodeglobo">
    <w:name w:val="Balloon Text"/>
    <w:basedOn w:val="Normal"/>
    <w:link w:val="TextodegloboCar"/>
    <w:uiPriority w:val="99"/>
    <w:semiHidden/>
    <w:unhideWhenUsed/>
    <w:rsid w:val="003C550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C5505"/>
    <w:rPr>
      <w:rFonts w:ascii="Segoe UI" w:hAnsi="Segoe UI" w:cs="Segoe UI"/>
      <w:sz w:val="18"/>
      <w:szCs w:val="18"/>
    </w:rPr>
  </w:style>
  <w:style w:type="character" w:styleId="Textodelmarcadordeposicin">
    <w:name w:val="Placeholder Text"/>
    <w:basedOn w:val="Fuentedeprrafopredeter"/>
    <w:uiPriority w:val="99"/>
    <w:semiHidden/>
    <w:rsid w:val="007F6BD7"/>
    <w:rPr>
      <w:color w:val="808080"/>
    </w:rPr>
  </w:style>
  <w:style w:type="paragraph" w:styleId="Sinespaciado">
    <w:name w:val="No Spacing"/>
    <w:uiPriority w:val="1"/>
    <w:qFormat/>
    <w:rsid w:val="00782E0E"/>
    <w:pPr>
      <w:spacing w:after="0" w:line="240" w:lineRule="auto"/>
    </w:pPr>
  </w:style>
  <w:style w:type="character" w:customStyle="1" w:styleId="normaltextrun">
    <w:name w:val="normaltextrun"/>
    <w:basedOn w:val="Fuentedeprrafopredeter"/>
    <w:rsid w:val="0081160F"/>
  </w:style>
  <w:style w:type="table" w:customStyle="1" w:styleId="Tablaconcuadrcula1">
    <w:name w:val="Tabla con cuadrícula1"/>
    <w:basedOn w:val="Tablanormal"/>
    <w:next w:val="Tablaconcuadrcula"/>
    <w:uiPriority w:val="39"/>
    <w:rsid w:val="009314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op">
    <w:name w:val="eop"/>
    <w:basedOn w:val="Fuentedeprrafopredeter"/>
    <w:rsid w:val="0088760E"/>
  </w:style>
  <w:style w:type="character" w:customStyle="1" w:styleId="Mencinsinresolver1">
    <w:name w:val="Mención sin resolver1"/>
    <w:basedOn w:val="Fuentedeprrafopredeter"/>
    <w:uiPriority w:val="99"/>
    <w:semiHidden/>
    <w:unhideWhenUsed/>
    <w:rsid w:val="006C4E28"/>
    <w:rPr>
      <w:color w:val="605E5C"/>
      <w:shd w:val="clear" w:color="auto" w:fill="E1DFDD"/>
    </w:rPr>
  </w:style>
  <w:style w:type="paragraph" w:styleId="Bibliografa">
    <w:name w:val="Bibliography"/>
    <w:basedOn w:val="Normal"/>
    <w:next w:val="Normal"/>
    <w:uiPriority w:val="37"/>
    <w:unhideWhenUsed/>
    <w:rsid w:val="006A2DB4"/>
  </w:style>
  <w:style w:type="table" w:styleId="Tablaconcuadrculaclara">
    <w:name w:val="Grid Table Light"/>
    <w:basedOn w:val="Tablanormal"/>
    <w:uiPriority w:val="40"/>
    <w:rsid w:val="00BC7DAB"/>
    <w:pPr>
      <w:spacing w:after="0" w:line="240" w:lineRule="auto"/>
    </w:pPr>
    <w:rPr>
      <w:rFonts w:ascii="Times New Roman" w:eastAsia="Times New Roman" w:hAnsi="Times New Roman" w:cs="Times New Roman"/>
      <w:sz w:val="20"/>
      <w:szCs w:val="20"/>
      <w:lang w:eastAsia="es-EC"/>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9807">
      <w:bodyDiv w:val="1"/>
      <w:marLeft w:val="0"/>
      <w:marRight w:val="0"/>
      <w:marTop w:val="0"/>
      <w:marBottom w:val="0"/>
      <w:divBdr>
        <w:top w:val="none" w:sz="0" w:space="0" w:color="auto"/>
        <w:left w:val="none" w:sz="0" w:space="0" w:color="auto"/>
        <w:bottom w:val="none" w:sz="0" w:space="0" w:color="auto"/>
        <w:right w:val="none" w:sz="0" w:space="0" w:color="auto"/>
      </w:divBdr>
    </w:div>
    <w:div w:id="1468522">
      <w:bodyDiv w:val="1"/>
      <w:marLeft w:val="0"/>
      <w:marRight w:val="0"/>
      <w:marTop w:val="0"/>
      <w:marBottom w:val="0"/>
      <w:divBdr>
        <w:top w:val="none" w:sz="0" w:space="0" w:color="auto"/>
        <w:left w:val="none" w:sz="0" w:space="0" w:color="auto"/>
        <w:bottom w:val="none" w:sz="0" w:space="0" w:color="auto"/>
        <w:right w:val="none" w:sz="0" w:space="0" w:color="auto"/>
      </w:divBdr>
    </w:div>
    <w:div w:id="1472261">
      <w:bodyDiv w:val="1"/>
      <w:marLeft w:val="0"/>
      <w:marRight w:val="0"/>
      <w:marTop w:val="0"/>
      <w:marBottom w:val="0"/>
      <w:divBdr>
        <w:top w:val="none" w:sz="0" w:space="0" w:color="auto"/>
        <w:left w:val="none" w:sz="0" w:space="0" w:color="auto"/>
        <w:bottom w:val="none" w:sz="0" w:space="0" w:color="auto"/>
        <w:right w:val="none" w:sz="0" w:space="0" w:color="auto"/>
      </w:divBdr>
    </w:div>
    <w:div w:id="36706600">
      <w:bodyDiv w:val="1"/>
      <w:marLeft w:val="0"/>
      <w:marRight w:val="0"/>
      <w:marTop w:val="0"/>
      <w:marBottom w:val="0"/>
      <w:divBdr>
        <w:top w:val="none" w:sz="0" w:space="0" w:color="auto"/>
        <w:left w:val="none" w:sz="0" w:space="0" w:color="auto"/>
        <w:bottom w:val="none" w:sz="0" w:space="0" w:color="auto"/>
        <w:right w:val="none" w:sz="0" w:space="0" w:color="auto"/>
      </w:divBdr>
    </w:div>
    <w:div w:id="40518251">
      <w:bodyDiv w:val="1"/>
      <w:marLeft w:val="0"/>
      <w:marRight w:val="0"/>
      <w:marTop w:val="0"/>
      <w:marBottom w:val="0"/>
      <w:divBdr>
        <w:top w:val="none" w:sz="0" w:space="0" w:color="auto"/>
        <w:left w:val="none" w:sz="0" w:space="0" w:color="auto"/>
        <w:bottom w:val="none" w:sz="0" w:space="0" w:color="auto"/>
        <w:right w:val="none" w:sz="0" w:space="0" w:color="auto"/>
      </w:divBdr>
    </w:div>
    <w:div w:id="52122677">
      <w:bodyDiv w:val="1"/>
      <w:marLeft w:val="0"/>
      <w:marRight w:val="0"/>
      <w:marTop w:val="0"/>
      <w:marBottom w:val="0"/>
      <w:divBdr>
        <w:top w:val="none" w:sz="0" w:space="0" w:color="auto"/>
        <w:left w:val="none" w:sz="0" w:space="0" w:color="auto"/>
        <w:bottom w:val="none" w:sz="0" w:space="0" w:color="auto"/>
        <w:right w:val="none" w:sz="0" w:space="0" w:color="auto"/>
      </w:divBdr>
    </w:div>
    <w:div w:id="53353529">
      <w:bodyDiv w:val="1"/>
      <w:marLeft w:val="0"/>
      <w:marRight w:val="0"/>
      <w:marTop w:val="0"/>
      <w:marBottom w:val="0"/>
      <w:divBdr>
        <w:top w:val="none" w:sz="0" w:space="0" w:color="auto"/>
        <w:left w:val="none" w:sz="0" w:space="0" w:color="auto"/>
        <w:bottom w:val="none" w:sz="0" w:space="0" w:color="auto"/>
        <w:right w:val="none" w:sz="0" w:space="0" w:color="auto"/>
      </w:divBdr>
    </w:div>
    <w:div w:id="58211200">
      <w:bodyDiv w:val="1"/>
      <w:marLeft w:val="0"/>
      <w:marRight w:val="0"/>
      <w:marTop w:val="0"/>
      <w:marBottom w:val="0"/>
      <w:divBdr>
        <w:top w:val="none" w:sz="0" w:space="0" w:color="auto"/>
        <w:left w:val="none" w:sz="0" w:space="0" w:color="auto"/>
        <w:bottom w:val="none" w:sz="0" w:space="0" w:color="auto"/>
        <w:right w:val="none" w:sz="0" w:space="0" w:color="auto"/>
      </w:divBdr>
    </w:div>
    <w:div w:id="69812689">
      <w:bodyDiv w:val="1"/>
      <w:marLeft w:val="0"/>
      <w:marRight w:val="0"/>
      <w:marTop w:val="0"/>
      <w:marBottom w:val="0"/>
      <w:divBdr>
        <w:top w:val="none" w:sz="0" w:space="0" w:color="auto"/>
        <w:left w:val="none" w:sz="0" w:space="0" w:color="auto"/>
        <w:bottom w:val="none" w:sz="0" w:space="0" w:color="auto"/>
        <w:right w:val="none" w:sz="0" w:space="0" w:color="auto"/>
      </w:divBdr>
    </w:div>
    <w:div w:id="98064958">
      <w:bodyDiv w:val="1"/>
      <w:marLeft w:val="0"/>
      <w:marRight w:val="0"/>
      <w:marTop w:val="0"/>
      <w:marBottom w:val="0"/>
      <w:divBdr>
        <w:top w:val="none" w:sz="0" w:space="0" w:color="auto"/>
        <w:left w:val="none" w:sz="0" w:space="0" w:color="auto"/>
        <w:bottom w:val="none" w:sz="0" w:space="0" w:color="auto"/>
        <w:right w:val="none" w:sz="0" w:space="0" w:color="auto"/>
      </w:divBdr>
    </w:div>
    <w:div w:id="100999205">
      <w:bodyDiv w:val="1"/>
      <w:marLeft w:val="0"/>
      <w:marRight w:val="0"/>
      <w:marTop w:val="0"/>
      <w:marBottom w:val="0"/>
      <w:divBdr>
        <w:top w:val="none" w:sz="0" w:space="0" w:color="auto"/>
        <w:left w:val="none" w:sz="0" w:space="0" w:color="auto"/>
        <w:bottom w:val="none" w:sz="0" w:space="0" w:color="auto"/>
        <w:right w:val="none" w:sz="0" w:space="0" w:color="auto"/>
      </w:divBdr>
    </w:div>
    <w:div w:id="110905005">
      <w:bodyDiv w:val="1"/>
      <w:marLeft w:val="0"/>
      <w:marRight w:val="0"/>
      <w:marTop w:val="0"/>
      <w:marBottom w:val="0"/>
      <w:divBdr>
        <w:top w:val="none" w:sz="0" w:space="0" w:color="auto"/>
        <w:left w:val="none" w:sz="0" w:space="0" w:color="auto"/>
        <w:bottom w:val="none" w:sz="0" w:space="0" w:color="auto"/>
        <w:right w:val="none" w:sz="0" w:space="0" w:color="auto"/>
      </w:divBdr>
    </w:div>
    <w:div w:id="120467776">
      <w:bodyDiv w:val="1"/>
      <w:marLeft w:val="0"/>
      <w:marRight w:val="0"/>
      <w:marTop w:val="0"/>
      <w:marBottom w:val="0"/>
      <w:divBdr>
        <w:top w:val="none" w:sz="0" w:space="0" w:color="auto"/>
        <w:left w:val="none" w:sz="0" w:space="0" w:color="auto"/>
        <w:bottom w:val="none" w:sz="0" w:space="0" w:color="auto"/>
        <w:right w:val="none" w:sz="0" w:space="0" w:color="auto"/>
      </w:divBdr>
    </w:div>
    <w:div w:id="127360547">
      <w:bodyDiv w:val="1"/>
      <w:marLeft w:val="0"/>
      <w:marRight w:val="0"/>
      <w:marTop w:val="0"/>
      <w:marBottom w:val="0"/>
      <w:divBdr>
        <w:top w:val="none" w:sz="0" w:space="0" w:color="auto"/>
        <w:left w:val="none" w:sz="0" w:space="0" w:color="auto"/>
        <w:bottom w:val="none" w:sz="0" w:space="0" w:color="auto"/>
        <w:right w:val="none" w:sz="0" w:space="0" w:color="auto"/>
      </w:divBdr>
    </w:div>
    <w:div w:id="132797495">
      <w:bodyDiv w:val="1"/>
      <w:marLeft w:val="0"/>
      <w:marRight w:val="0"/>
      <w:marTop w:val="0"/>
      <w:marBottom w:val="0"/>
      <w:divBdr>
        <w:top w:val="none" w:sz="0" w:space="0" w:color="auto"/>
        <w:left w:val="none" w:sz="0" w:space="0" w:color="auto"/>
        <w:bottom w:val="none" w:sz="0" w:space="0" w:color="auto"/>
        <w:right w:val="none" w:sz="0" w:space="0" w:color="auto"/>
      </w:divBdr>
    </w:div>
    <w:div w:id="134879040">
      <w:bodyDiv w:val="1"/>
      <w:marLeft w:val="0"/>
      <w:marRight w:val="0"/>
      <w:marTop w:val="0"/>
      <w:marBottom w:val="0"/>
      <w:divBdr>
        <w:top w:val="none" w:sz="0" w:space="0" w:color="auto"/>
        <w:left w:val="none" w:sz="0" w:space="0" w:color="auto"/>
        <w:bottom w:val="none" w:sz="0" w:space="0" w:color="auto"/>
        <w:right w:val="none" w:sz="0" w:space="0" w:color="auto"/>
      </w:divBdr>
    </w:div>
    <w:div w:id="135077014">
      <w:bodyDiv w:val="1"/>
      <w:marLeft w:val="0"/>
      <w:marRight w:val="0"/>
      <w:marTop w:val="0"/>
      <w:marBottom w:val="0"/>
      <w:divBdr>
        <w:top w:val="none" w:sz="0" w:space="0" w:color="auto"/>
        <w:left w:val="none" w:sz="0" w:space="0" w:color="auto"/>
        <w:bottom w:val="none" w:sz="0" w:space="0" w:color="auto"/>
        <w:right w:val="none" w:sz="0" w:space="0" w:color="auto"/>
      </w:divBdr>
    </w:div>
    <w:div w:id="152527370">
      <w:bodyDiv w:val="1"/>
      <w:marLeft w:val="0"/>
      <w:marRight w:val="0"/>
      <w:marTop w:val="0"/>
      <w:marBottom w:val="0"/>
      <w:divBdr>
        <w:top w:val="none" w:sz="0" w:space="0" w:color="auto"/>
        <w:left w:val="none" w:sz="0" w:space="0" w:color="auto"/>
        <w:bottom w:val="none" w:sz="0" w:space="0" w:color="auto"/>
        <w:right w:val="none" w:sz="0" w:space="0" w:color="auto"/>
      </w:divBdr>
    </w:div>
    <w:div w:id="153300794">
      <w:bodyDiv w:val="1"/>
      <w:marLeft w:val="0"/>
      <w:marRight w:val="0"/>
      <w:marTop w:val="0"/>
      <w:marBottom w:val="0"/>
      <w:divBdr>
        <w:top w:val="none" w:sz="0" w:space="0" w:color="auto"/>
        <w:left w:val="none" w:sz="0" w:space="0" w:color="auto"/>
        <w:bottom w:val="none" w:sz="0" w:space="0" w:color="auto"/>
        <w:right w:val="none" w:sz="0" w:space="0" w:color="auto"/>
      </w:divBdr>
    </w:div>
    <w:div w:id="153844033">
      <w:bodyDiv w:val="1"/>
      <w:marLeft w:val="0"/>
      <w:marRight w:val="0"/>
      <w:marTop w:val="0"/>
      <w:marBottom w:val="0"/>
      <w:divBdr>
        <w:top w:val="none" w:sz="0" w:space="0" w:color="auto"/>
        <w:left w:val="none" w:sz="0" w:space="0" w:color="auto"/>
        <w:bottom w:val="none" w:sz="0" w:space="0" w:color="auto"/>
        <w:right w:val="none" w:sz="0" w:space="0" w:color="auto"/>
      </w:divBdr>
    </w:div>
    <w:div w:id="162013194">
      <w:bodyDiv w:val="1"/>
      <w:marLeft w:val="0"/>
      <w:marRight w:val="0"/>
      <w:marTop w:val="0"/>
      <w:marBottom w:val="0"/>
      <w:divBdr>
        <w:top w:val="none" w:sz="0" w:space="0" w:color="auto"/>
        <w:left w:val="none" w:sz="0" w:space="0" w:color="auto"/>
        <w:bottom w:val="none" w:sz="0" w:space="0" w:color="auto"/>
        <w:right w:val="none" w:sz="0" w:space="0" w:color="auto"/>
      </w:divBdr>
    </w:div>
    <w:div w:id="181673177">
      <w:bodyDiv w:val="1"/>
      <w:marLeft w:val="0"/>
      <w:marRight w:val="0"/>
      <w:marTop w:val="0"/>
      <w:marBottom w:val="0"/>
      <w:divBdr>
        <w:top w:val="none" w:sz="0" w:space="0" w:color="auto"/>
        <w:left w:val="none" w:sz="0" w:space="0" w:color="auto"/>
        <w:bottom w:val="none" w:sz="0" w:space="0" w:color="auto"/>
        <w:right w:val="none" w:sz="0" w:space="0" w:color="auto"/>
      </w:divBdr>
    </w:div>
    <w:div w:id="186453573">
      <w:bodyDiv w:val="1"/>
      <w:marLeft w:val="0"/>
      <w:marRight w:val="0"/>
      <w:marTop w:val="0"/>
      <w:marBottom w:val="0"/>
      <w:divBdr>
        <w:top w:val="none" w:sz="0" w:space="0" w:color="auto"/>
        <w:left w:val="none" w:sz="0" w:space="0" w:color="auto"/>
        <w:bottom w:val="none" w:sz="0" w:space="0" w:color="auto"/>
        <w:right w:val="none" w:sz="0" w:space="0" w:color="auto"/>
      </w:divBdr>
    </w:div>
    <w:div w:id="193155190">
      <w:bodyDiv w:val="1"/>
      <w:marLeft w:val="0"/>
      <w:marRight w:val="0"/>
      <w:marTop w:val="0"/>
      <w:marBottom w:val="0"/>
      <w:divBdr>
        <w:top w:val="none" w:sz="0" w:space="0" w:color="auto"/>
        <w:left w:val="none" w:sz="0" w:space="0" w:color="auto"/>
        <w:bottom w:val="none" w:sz="0" w:space="0" w:color="auto"/>
        <w:right w:val="none" w:sz="0" w:space="0" w:color="auto"/>
      </w:divBdr>
    </w:div>
    <w:div w:id="229466923">
      <w:bodyDiv w:val="1"/>
      <w:marLeft w:val="0"/>
      <w:marRight w:val="0"/>
      <w:marTop w:val="0"/>
      <w:marBottom w:val="0"/>
      <w:divBdr>
        <w:top w:val="none" w:sz="0" w:space="0" w:color="auto"/>
        <w:left w:val="none" w:sz="0" w:space="0" w:color="auto"/>
        <w:bottom w:val="none" w:sz="0" w:space="0" w:color="auto"/>
        <w:right w:val="none" w:sz="0" w:space="0" w:color="auto"/>
      </w:divBdr>
    </w:div>
    <w:div w:id="229924189">
      <w:bodyDiv w:val="1"/>
      <w:marLeft w:val="0"/>
      <w:marRight w:val="0"/>
      <w:marTop w:val="0"/>
      <w:marBottom w:val="0"/>
      <w:divBdr>
        <w:top w:val="none" w:sz="0" w:space="0" w:color="auto"/>
        <w:left w:val="none" w:sz="0" w:space="0" w:color="auto"/>
        <w:bottom w:val="none" w:sz="0" w:space="0" w:color="auto"/>
        <w:right w:val="none" w:sz="0" w:space="0" w:color="auto"/>
      </w:divBdr>
    </w:div>
    <w:div w:id="237062286">
      <w:bodyDiv w:val="1"/>
      <w:marLeft w:val="0"/>
      <w:marRight w:val="0"/>
      <w:marTop w:val="0"/>
      <w:marBottom w:val="0"/>
      <w:divBdr>
        <w:top w:val="none" w:sz="0" w:space="0" w:color="auto"/>
        <w:left w:val="none" w:sz="0" w:space="0" w:color="auto"/>
        <w:bottom w:val="none" w:sz="0" w:space="0" w:color="auto"/>
        <w:right w:val="none" w:sz="0" w:space="0" w:color="auto"/>
      </w:divBdr>
    </w:div>
    <w:div w:id="241181694">
      <w:bodyDiv w:val="1"/>
      <w:marLeft w:val="0"/>
      <w:marRight w:val="0"/>
      <w:marTop w:val="0"/>
      <w:marBottom w:val="0"/>
      <w:divBdr>
        <w:top w:val="none" w:sz="0" w:space="0" w:color="auto"/>
        <w:left w:val="none" w:sz="0" w:space="0" w:color="auto"/>
        <w:bottom w:val="none" w:sz="0" w:space="0" w:color="auto"/>
        <w:right w:val="none" w:sz="0" w:space="0" w:color="auto"/>
      </w:divBdr>
    </w:div>
    <w:div w:id="243104515">
      <w:bodyDiv w:val="1"/>
      <w:marLeft w:val="0"/>
      <w:marRight w:val="0"/>
      <w:marTop w:val="0"/>
      <w:marBottom w:val="0"/>
      <w:divBdr>
        <w:top w:val="none" w:sz="0" w:space="0" w:color="auto"/>
        <w:left w:val="none" w:sz="0" w:space="0" w:color="auto"/>
        <w:bottom w:val="none" w:sz="0" w:space="0" w:color="auto"/>
        <w:right w:val="none" w:sz="0" w:space="0" w:color="auto"/>
      </w:divBdr>
    </w:div>
    <w:div w:id="248735220">
      <w:bodyDiv w:val="1"/>
      <w:marLeft w:val="0"/>
      <w:marRight w:val="0"/>
      <w:marTop w:val="0"/>
      <w:marBottom w:val="0"/>
      <w:divBdr>
        <w:top w:val="none" w:sz="0" w:space="0" w:color="auto"/>
        <w:left w:val="none" w:sz="0" w:space="0" w:color="auto"/>
        <w:bottom w:val="none" w:sz="0" w:space="0" w:color="auto"/>
        <w:right w:val="none" w:sz="0" w:space="0" w:color="auto"/>
      </w:divBdr>
    </w:div>
    <w:div w:id="248973983">
      <w:bodyDiv w:val="1"/>
      <w:marLeft w:val="0"/>
      <w:marRight w:val="0"/>
      <w:marTop w:val="0"/>
      <w:marBottom w:val="0"/>
      <w:divBdr>
        <w:top w:val="none" w:sz="0" w:space="0" w:color="auto"/>
        <w:left w:val="none" w:sz="0" w:space="0" w:color="auto"/>
        <w:bottom w:val="none" w:sz="0" w:space="0" w:color="auto"/>
        <w:right w:val="none" w:sz="0" w:space="0" w:color="auto"/>
      </w:divBdr>
    </w:div>
    <w:div w:id="251164350">
      <w:bodyDiv w:val="1"/>
      <w:marLeft w:val="0"/>
      <w:marRight w:val="0"/>
      <w:marTop w:val="0"/>
      <w:marBottom w:val="0"/>
      <w:divBdr>
        <w:top w:val="none" w:sz="0" w:space="0" w:color="auto"/>
        <w:left w:val="none" w:sz="0" w:space="0" w:color="auto"/>
        <w:bottom w:val="none" w:sz="0" w:space="0" w:color="auto"/>
        <w:right w:val="none" w:sz="0" w:space="0" w:color="auto"/>
      </w:divBdr>
    </w:div>
    <w:div w:id="251279163">
      <w:bodyDiv w:val="1"/>
      <w:marLeft w:val="0"/>
      <w:marRight w:val="0"/>
      <w:marTop w:val="0"/>
      <w:marBottom w:val="0"/>
      <w:divBdr>
        <w:top w:val="none" w:sz="0" w:space="0" w:color="auto"/>
        <w:left w:val="none" w:sz="0" w:space="0" w:color="auto"/>
        <w:bottom w:val="none" w:sz="0" w:space="0" w:color="auto"/>
        <w:right w:val="none" w:sz="0" w:space="0" w:color="auto"/>
      </w:divBdr>
    </w:div>
    <w:div w:id="283191654">
      <w:bodyDiv w:val="1"/>
      <w:marLeft w:val="0"/>
      <w:marRight w:val="0"/>
      <w:marTop w:val="0"/>
      <w:marBottom w:val="0"/>
      <w:divBdr>
        <w:top w:val="none" w:sz="0" w:space="0" w:color="auto"/>
        <w:left w:val="none" w:sz="0" w:space="0" w:color="auto"/>
        <w:bottom w:val="none" w:sz="0" w:space="0" w:color="auto"/>
        <w:right w:val="none" w:sz="0" w:space="0" w:color="auto"/>
      </w:divBdr>
    </w:div>
    <w:div w:id="298338365">
      <w:bodyDiv w:val="1"/>
      <w:marLeft w:val="0"/>
      <w:marRight w:val="0"/>
      <w:marTop w:val="0"/>
      <w:marBottom w:val="0"/>
      <w:divBdr>
        <w:top w:val="none" w:sz="0" w:space="0" w:color="auto"/>
        <w:left w:val="none" w:sz="0" w:space="0" w:color="auto"/>
        <w:bottom w:val="none" w:sz="0" w:space="0" w:color="auto"/>
        <w:right w:val="none" w:sz="0" w:space="0" w:color="auto"/>
      </w:divBdr>
    </w:div>
    <w:div w:id="299699224">
      <w:bodyDiv w:val="1"/>
      <w:marLeft w:val="0"/>
      <w:marRight w:val="0"/>
      <w:marTop w:val="0"/>
      <w:marBottom w:val="0"/>
      <w:divBdr>
        <w:top w:val="none" w:sz="0" w:space="0" w:color="auto"/>
        <w:left w:val="none" w:sz="0" w:space="0" w:color="auto"/>
        <w:bottom w:val="none" w:sz="0" w:space="0" w:color="auto"/>
        <w:right w:val="none" w:sz="0" w:space="0" w:color="auto"/>
      </w:divBdr>
    </w:div>
    <w:div w:id="300697297">
      <w:bodyDiv w:val="1"/>
      <w:marLeft w:val="0"/>
      <w:marRight w:val="0"/>
      <w:marTop w:val="0"/>
      <w:marBottom w:val="0"/>
      <w:divBdr>
        <w:top w:val="none" w:sz="0" w:space="0" w:color="auto"/>
        <w:left w:val="none" w:sz="0" w:space="0" w:color="auto"/>
        <w:bottom w:val="none" w:sz="0" w:space="0" w:color="auto"/>
        <w:right w:val="none" w:sz="0" w:space="0" w:color="auto"/>
      </w:divBdr>
    </w:div>
    <w:div w:id="309601602">
      <w:bodyDiv w:val="1"/>
      <w:marLeft w:val="0"/>
      <w:marRight w:val="0"/>
      <w:marTop w:val="0"/>
      <w:marBottom w:val="0"/>
      <w:divBdr>
        <w:top w:val="none" w:sz="0" w:space="0" w:color="auto"/>
        <w:left w:val="none" w:sz="0" w:space="0" w:color="auto"/>
        <w:bottom w:val="none" w:sz="0" w:space="0" w:color="auto"/>
        <w:right w:val="none" w:sz="0" w:space="0" w:color="auto"/>
      </w:divBdr>
    </w:div>
    <w:div w:id="315693854">
      <w:bodyDiv w:val="1"/>
      <w:marLeft w:val="0"/>
      <w:marRight w:val="0"/>
      <w:marTop w:val="0"/>
      <w:marBottom w:val="0"/>
      <w:divBdr>
        <w:top w:val="none" w:sz="0" w:space="0" w:color="auto"/>
        <w:left w:val="none" w:sz="0" w:space="0" w:color="auto"/>
        <w:bottom w:val="none" w:sz="0" w:space="0" w:color="auto"/>
        <w:right w:val="none" w:sz="0" w:space="0" w:color="auto"/>
      </w:divBdr>
    </w:div>
    <w:div w:id="316999836">
      <w:bodyDiv w:val="1"/>
      <w:marLeft w:val="0"/>
      <w:marRight w:val="0"/>
      <w:marTop w:val="0"/>
      <w:marBottom w:val="0"/>
      <w:divBdr>
        <w:top w:val="none" w:sz="0" w:space="0" w:color="auto"/>
        <w:left w:val="none" w:sz="0" w:space="0" w:color="auto"/>
        <w:bottom w:val="none" w:sz="0" w:space="0" w:color="auto"/>
        <w:right w:val="none" w:sz="0" w:space="0" w:color="auto"/>
      </w:divBdr>
    </w:div>
    <w:div w:id="318967572">
      <w:bodyDiv w:val="1"/>
      <w:marLeft w:val="0"/>
      <w:marRight w:val="0"/>
      <w:marTop w:val="0"/>
      <w:marBottom w:val="0"/>
      <w:divBdr>
        <w:top w:val="none" w:sz="0" w:space="0" w:color="auto"/>
        <w:left w:val="none" w:sz="0" w:space="0" w:color="auto"/>
        <w:bottom w:val="none" w:sz="0" w:space="0" w:color="auto"/>
        <w:right w:val="none" w:sz="0" w:space="0" w:color="auto"/>
      </w:divBdr>
    </w:div>
    <w:div w:id="319310706">
      <w:bodyDiv w:val="1"/>
      <w:marLeft w:val="0"/>
      <w:marRight w:val="0"/>
      <w:marTop w:val="0"/>
      <w:marBottom w:val="0"/>
      <w:divBdr>
        <w:top w:val="none" w:sz="0" w:space="0" w:color="auto"/>
        <w:left w:val="none" w:sz="0" w:space="0" w:color="auto"/>
        <w:bottom w:val="none" w:sz="0" w:space="0" w:color="auto"/>
        <w:right w:val="none" w:sz="0" w:space="0" w:color="auto"/>
      </w:divBdr>
    </w:div>
    <w:div w:id="319771092">
      <w:bodyDiv w:val="1"/>
      <w:marLeft w:val="0"/>
      <w:marRight w:val="0"/>
      <w:marTop w:val="0"/>
      <w:marBottom w:val="0"/>
      <w:divBdr>
        <w:top w:val="none" w:sz="0" w:space="0" w:color="auto"/>
        <w:left w:val="none" w:sz="0" w:space="0" w:color="auto"/>
        <w:bottom w:val="none" w:sz="0" w:space="0" w:color="auto"/>
        <w:right w:val="none" w:sz="0" w:space="0" w:color="auto"/>
      </w:divBdr>
    </w:div>
    <w:div w:id="320433310">
      <w:bodyDiv w:val="1"/>
      <w:marLeft w:val="0"/>
      <w:marRight w:val="0"/>
      <w:marTop w:val="0"/>
      <w:marBottom w:val="0"/>
      <w:divBdr>
        <w:top w:val="none" w:sz="0" w:space="0" w:color="auto"/>
        <w:left w:val="none" w:sz="0" w:space="0" w:color="auto"/>
        <w:bottom w:val="none" w:sz="0" w:space="0" w:color="auto"/>
        <w:right w:val="none" w:sz="0" w:space="0" w:color="auto"/>
      </w:divBdr>
    </w:div>
    <w:div w:id="325285977">
      <w:bodyDiv w:val="1"/>
      <w:marLeft w:val="0"/>
      <w:marRight w:val="0"/>
      <w:marTop w:val="0"/>
      <w:marBottom w:val="0"/>
      <w:divBdr>
        <w:top w:val="none" w:sz="0" w:space="0" w:color="auto"/>
        <w:left w:val="none" w:sz="0" w:space="0" w:color="auto"/>
        <w:bottom w:val="none" w:sz="0" w:space="0" w:color="auto"/>
        <w:right w:val="none" w:sz="0" w:space="0" w:color="auto"/>
      </w:divBdr>
    </w:div>
    <w:div w:id="326597659">
      <w:bodyDiv w:val="1"/>
      <w:marLeft w:val="0"/>
      <w:marRight w:val="0"/>
      <w:marTop w:val="0"/>
      <w:marBottom w:val="0"/>
      <w:divBdr>
        <w:top w:val="none" w:sz="0" w:space="0" w:color="auto"/>
        <w:left w:val="none" w:sz="0" w:space="0" w:color="auto"/>
        <w:bottom w:val="none" w:sz="0" w:space="0" w:color="auto"/>
        <w:right w:val="none" w:sz="0" w:space="0" w:color="auto"/>
      </w:divBdr>
    </w:div>
    <w:div w:id="331497668">
      <w:bodyDiv w:val="1"/>
      <w:marLeft w:val="0"/>
      <w:marRight w:val="0"/>
      <w:marTop w:val="0"/>
      <w:marBottom w:val="0"/>
      <w:divBdr>
        <w:top w:val="none" w:sz="0" w:space="0" w:color="auto"/>
        <w:left w:val="none" w:sz="0" w:space="0" w:color="auto"/>
        <w:bottom w:val="none" w:sz="0" w:space="0" w:color="auto"/>
        <w:right w:val="none" w:sz="0" w:space="0" w:color="auto"/>
      </w:divBdr>
    </w:div>
    <w:div w:id="332530882">
      <w:bodyDiv w:val="1"/>
      <w:marLeft w:val="0"/>
      <w:marRight w:val="0"/>
      <w:marTop w:val="0"/>
      <w:marBottom w:val="0"/>
      <w:divBdr>
        <w:top w:val="none" w:sz="0" w:space="0" w:color="auto"/>
        <w:left w:val="none" w:sz="0" w:space="0" w:color="auto"/>
        <w:bottom w:val="none" w:sz="0" w:space="0" w:color="auto"/>
        <w:right w:val="none" w:sz="0" w:space="0" w:color="auto"/>
      </w:divBdr>
    </w:div>
    <w:div w:id="336005417">
      <w:bodyDiv w:val="1"/>
      <w:marLeft w:val="0"/>
      <w:marRight w:val="0"/>
      <w:marTop w:val="0"/>
      <w:marBottom w:val="0"/>
      <w:divBdr>
        <w:top w:val="none" w:sz="0" w:space="0" w:color="auto"/>
        <w:left w:val="none" w:sz="0" w:space="0" w:color="auto"/>
        <w:bottom w:val="none" w:sz="0" w:space="0" w:color="auto"/>
        <w:right w:val="none" w:sz="0" w:space="0" w:color="auto"/>
      </w:divBdr>
    </w:div>
    <w:div w:id="343165454">
      <w:bodyDiv w:val="1"/>
      <w:marLeft w:val="0"/>
      <w:marRight w:val="0"/>
      <w:marTop w:val="0"/>
      <w:marBottom w:val="0"/>
      <w:divBdr>
        <w:top w:val="none" w:sz="0" w:space="0" w:color="auto"/>
        <w:left w:val="none" w:sz="0" w:space="0" w:color="auto"/>
        <w:bottom w:val="none" w:sz="0" w:space="0" w:color="auto"/>
        <w:right w:val="none" w:sz="0" w:space="0" w:color="auto"/>
      </w:divBdr>
    </w:div>
    <w:div w:id="343287904">
      <w:bodyDiv w:val="1"/>
      <w:marLeft w:val="0"/>
      <w:marRight w:val="0"/>
      <w:marTop w:val="0"/>
      <w:marBottom w:val="0"/>
      <w:divBdr>
        <w:top w:val="none" w:sz="0" w:space="0" w:color="auto"/>
        <w:left w:val="none" w:sz="0" w:space="0" w:color="auto"/>
        <w:bottom w:val="none" w:sz="0" w:space="0" w:color="auto"/>
        <w:right w:val="none" w:sz="0" w:space="0" w:color="auto"/>
      </w:divBdr>
    </w:div>
    <w:div w:id="344409444">
      <w:bodyDiv w:val="1"/>
      <w:marLeft w:val="0"/>
      <w:marRight w:val="0"/>
      <w:marTop w:val="0"/>
      <w:marBottom w:val="0"/>
      <w:divBdr>
        <w:top w:val="none" w:sz="0" w:space="0" w:color="auto"/>
        <w:left w:val="none" w:sz="0" w:space="0" w:color="auto"/>
        <w:bottom w:val="none" w:sz="0" w:space="0" w:color="auto"/>
        <w:right w:val="none" w:sz="0" w:space="0" w:color="auto"/>
      </w:divBdr>
    </w:div>
    <w:div w:id="344943500">
      <w:bodyDiv w:val="1"/>
      <w:marLeft w:val="0"/>
      <w:marRight w:val="0"/>
      <w:marTop w:val="0"/>
      <w:marBottom w:val="0"/>
      <w:divBdr>
        <w:top w:val="none" w:sz="0" w:space="0" w:color="auto"/>
        <w:left w:val="none" w:sz="0" w:space="0" w:color="auto"/>
        <w:bottom w:val="none" w:sz="0" w:space="0" w:color="auto"/>
        <w:right w:val="none" w:sz="0" w:space="0" w:color="auto"/>
      </w:divBdr>
    </w:div>
    <w:div w:id="349449360">
      <w:bodyDiv w:val="1"/>
      <w:marLeft w:val="0"/>
      <w:marRight w:val="0"/>
      <w:marTop w:val="0"/>
      <w:marBottom w:val="0"/>
      <w:divBdr>
        <w:top w:val="none" w:sz="0" w:space="0" w:color="auto"/>
        <w:left w:val="none" w:sz="0" w:space="0" w:color="auto"/>
        <w:bottom w:val="none" w:sz="0" w:space="0" w:color="auto"/>
        <w:right w:val="none" w:sz="0" w:space="0" w:color="auto"/>
      </w:divBdr>
    </w:div>
    <w:div w:id="403259775">
      <w:bodyDiv w:val="1"/>
      <w:marLeft w:val="0"/>
      <w:marRight w:val="0"/>
      <w:marTop w:val="0"/>
      <w:marBottom w:val="0"/>
      <w:divBdr>
        <w:top w:val="none" w:sz="0" w:space="0" w:color="auto"/>
        <w:left w:val="none" w:sz="0" w:space="0" w:color="auto"/>
        <w:bottom w:val="none" w:sz="0" w:space="0" w:color="auto"/>
        <w:right w:val="none" w:sz="0" w:space="0" w:color="auto"/>
      </w:divBdr>
    </w:div>
    <w:div w:id="413939009">
      <w:bodyDiv w:val="1"/>
      <w:marLeft w:val="0"/>
      <w:marRight w:val="0"/>
      <w:marTop w:val="0"/>
      <w:marBottom w:val="0"/>
      <w:divBdr>
        <w:top w:val="none" w:sz="0" w:space="0" w:color="auto"/>
        <w:left w:val="none" w:sz="0" w:space="0" w:color="auto"/>
        <w:bottom w:val="none" w:sz="0" w:space="0" w:color="auto"/>
        <w:right w:val="none" w:sz="0" w:space="0" w:color="auto"/>
      </w:divBdr>
    </w:div>
    <w:div w:id="434860395">
      <w:bodyDiv w:val="1"/>
      <w:marLeft w:val="0"/>
      <w:marRight w:val="0"/>
      <w:marTop w:val="0"/>
      <w:marBottom w:val="0"/>
      <w:divBdr>
        <w:top w:val="none" w:sz="0" w:space="0" w:color="auto"/>
        <w:left w:val="none" w:sz="0" w:space="0" w:color="auto"/>
        <w:bottom w:val="none" w:sz="0" w:space="0" w:color="auto"/>
        <w:right w:val="none" w:sz="0" w:space="0" w:color="auto"/>
      </w:divBdr>
    </w:div>
    <w:div w:id="437919247">
      <w:bodyDiv w:val="1"/>
      <w:marLeft w:val="0"/>
      <w:marRight w:val="0"/>
      <w:marTop w:val="0"/>
      <w:marBottom w:val="0"/>
      <w:divBdr>
        <w:top w:val="none" w:sz="0" w:space="0" w:color="auto"/>
        <w:left w:val="none" w:sz="0" w:space="0" w:color="auto"/>
        <w:bottom w:val="none" w:sz="0" w:space="0" w:color="auto"/>
        <w:right w:val="none" w:sz="0" w:space="0" w:color="auto"/>
      </w:divBdr>
    </w:div>
    <w:div w:id="439841633">
      <w:bodyDiv w:val="1"/>
      <w:marLeft w:val="0"/>
      <w:marRight w:val="0"/>
      <w:marTop w:val="0"/>
      <w:marBottom w:val="0"/>
      <w:divBdr>
        <w:top w:val="none" w:sz="0" w:space="0" w:color="auto"/>
        <w:left w:val="none" w:sz="0" w:space="0" w:color="auto"/>
        <w:bottom w:val="none" w:sz="0" w:space="0" w:color="auto"/>
        <w:right w:val="none" w:sz="0" w:space="0" w:color="auto"/>
      </w:divBdr>
    </w:div>
    <w:div w:id="442068752">
      <w:bodyDiv w:val="1"/>
      <w:marLeft w:val="0"/>
      <w:marRight w:val="0"/>
      <w:marTop w:val="0"/>
      <w:marBottom w:val="0"/>
      <w:divBdr>
        <w:top w:val="none" w:sz="0" w:space="0" w:color="auto"/>
        <w:left w:val="none" w:sz="0" w:space="0" w:color="auto"/>
        <w:bottom w:val="none" w:sz="0" w:space="0" w:color="auto"/>
        <w:right w:val="none" w:sz="0" w:space="0" w:color="auto"/>
      </w:divBdr>
    </w:div>
    <w:div w:id="457065781">
      <w:bodyDiv w:val="1"/>
      <w:marLeft w:val="0"/>
      <w:marRight w:val="0"/>
      <w:marTop w:val="0"/>
      <w:marBottom w:val="0"/>
      <w:divBdr>
        <w:top w:val="none" w:sz="0" w:space="0" w:color="auto"/>
        <w:left w:val="none" w:sz="0" w:space="0" w:color="auto"/>
        <w:bottom w:val="none" w:sz="0" w:space="0" w:color="auto"/>
        <w:right w:val="none" w:sz="0" w:space="0" w:color="auto"/>
      </w:divBdr>
    </w:div>
    <w:div w:id="483202879">
      <w:bodyDiv w:val="1"/>
      <w:marLeft w:val="0"/>
      <w:marRight w:val="0"/>
      <w:marTop w:val="0"/>
      <w:marBottom w:val="0"/>
      <w:divBdr>
        <w:top w:val="none" w:sz="0" w:space="0" w:color="auto"/>
        <w:left w:val="none" w:sz="0" w:space="0" w:color="auto"/>
        <w:bottom w:val="none" w:sz="0" w:space="0" w:color="auto"/>
        <w:right w:val="none" w:sz="0" w:space="0" w:color="auto"/>
      </w:divBdr>
    </w:div>
    <w:div w:id="483470171">
      <w:bodyDiv w:val="1"/>
      <w:marLeft w:val="0"/>
      <w:marRight w:val="0"/>
      <w:marTop w:val="0"/>
      <w:marBottom w:val="0"/>
      <w:divBdr>
        <w:top w:val="none" w:sz="0" w:space="0" w:color="auto"/>
        <w:left w:val="none" w:sz="0" w:space="0" w:color="auto"/>
        <w:bottom w:val="none" w:sz="0" w:space="0" w:color="auto"/>
        <w:right w:val="none" w:sz="0" w:space="0" w:color="auto"/>
      </w:divBdr>
    </w:div>
    <w:div w:id="493106016">
      <w:bodyDiv w:val="1"/>
      <w:marLeft w:val="0"/>
      <w:marRight w:val="0"/>
      <w:marTop w:val="0"/>
      <w:marBottom w:val="0"/>
      <w:divBdr>
        <w:top w:val="none" w:sz="0" w:space="0" w:color="auto"/>
        <w:left w:val="none" w:sz="0" w:space="0" w:color="auto"/>
        <w:bottom w:val="none" w:sz="0" w:space="0" w:color="auto"/>
        <w:right w:val="none" w:sz="0" w:space="0" w:color="auto"/>
      </w:divBdr>
    </w:div>
    <w:div w:id="500507908">
      <w:bodyDiv w:val="1"/>
      <w:marLeft w:val="0"/>
      <w:marRight w:val="0"/>
      <w:marTop w:val="0"/>
      <w:marBottom w:val="0"/>
      <w:divBdr>
        <w:top w:val="none" w:sz="0" w:space="0" w:color="auto"/>
        <w:left w:val="none" w:sz="0" w:space="0" w:color="auto"/>
        <w:bottom w:val="none" w:sz="0" w:space="0" w:color="auto"/>
        <w:right w:val="none" w:sz="0" w:space="0" w:color="auto"/>
      </w:divBdr>
    </w:div>
    <w:div w:id="500900908">
      <w:bodyDiv w:val="1"/>
      <w:marLeft w:val="0"/>
      <w:marRight w:val="0"/>
      <w:marTop w:val="0"/>
      <w:marBottom w:val="0"/>
      <w:divBdr>
        <w:top w:val="none" w:sz="0" w:space="0" w:color="auto"/>
        <w:left w:val="none" w:sz="0" w:space="0" w:color="auto"/>
        <w:bottom w:val="none" w:sz="0" w:space="0" w:color="auto"/>
        <w:right w:val="none" w:sz="0" w:space="0" w:color="auto"/>
      </w:divBdr>
    </w:div>
    <w:div w:id="513231408">
      <w:bodyDiv w:val="1"/>
      <w:marLeft w:val="0"/>
      <w:marRight w:val="0"/>
      <w:marTop w:val="0"/>
      <w:marBottom w:val="0"/>
      <w:divBdr>
        <w:top w:val="none" w:sz="0" w:space="0" w:color="auto"/>
        <w:left w:val="none" w:sz="0" w:space="0" w:color="auto"/>
        <w:bottom w:val="none" w:sz="0" w:space="0" w:color="auto"/>
        <w:right w:val="none" w:sz="0" w:space="0" w:color="auto"/>
      </w:divBdr>
    </w:div>
    <w:div w:id="520243856">
      <w:bodyDiv w:val="1"/>
      <w:marLeft w:val="0"/>
      <w:marRight w:val="0"/>
      <w:marTop w:val="0"/>
      <w:marBottom w:val="0"/>
      <w:divBdr>
        <w:top w:val="none" w:sz="0" w:space="0" w:color="auto"/>
        <w:left w:val="none" w:sz="0" w:space="0" w:color="auto"/>
        <w:bottom w:val="none" w:sz="0" w:space="0" w:color="auto"/>
        <w:right w:val="none" w:sz="0" w:space="0" w:color="auto"/>
      </w:divBdr>
    </w:div>
    <w:div w:id="525289027">
      <w:bodyDiv w:val="1"/>
      <w:marLeft w:val="0"/>
      <w:marRight w:val="0"/>
      <w:marTop w:val="0"/>
      <w:marBottom w:val="0"/>
      <w:divBdr>
        <w:top w:val="none" w:sz="0" w:space="0" w:color="auto"/>
        <w:left w:val="none" w:sz="0" w:space="0" w:color="auto"/>
        <w:bottom w:val="none" w:sz="0" w:space="0" w:color="auto"/>
        <w:right w:val="none" w:sz="0" w:space="0" w:color="auto"/>
      </w:divBdr>
    </w:div>
    <w:div w:id="529415343">
      <w:bodyDiv w:val="1"/>
      <w:marLeft w:val="0"/>
      <w:marRight w:val="0"/>
      <w:marTop w:val="0"/>
      <w:marBottom w:val="0"/>
      <w:divBdr>
        <w:top w:val="none" w:sz="0" w:space="0" w:color="auto"/>
        <w:left w:val="none" w:sz="0" w:space="0" w:color="auto"/>
        <w:bottom w:val="none" w:sz="0" w:space="0" w:color="auto"/>
        <w:right w:val="none" w:sz="0" w:space="0" w:color="auto"/>
      </w:divBdr>
    </w:div>
    <w:div w:id="531305852">
      <w:bodyDiv w:val="1"/>
      <w:marLeft w:val="0"/>
      <w:marRight w:val="0"/>
      <w:marTop w:val="0"/>
      <w:marBottom w:val="0"/>
      <w:divBdr>
        <w:top w:val="none" w:sz="0" w:space="0" w:color="auto"/>
        <w:left w:val="none" w:sz="0" w:space="0" w:color="auto"/>
        <w:bottom w:val="none" w:sz="0" w:space="0" w:color="auto"/>
        <w:right w:val="none" w:sz="0" w:space="0" w:color="auto"/>
      </w:divBdr>
    </w:div>
    <w:div w:id="541669819">
      <w:bodyDiv w:val="1"/>
      <w:marLeft w:val="0"/>
      <w:marRight w:val="0"/>
      <w:marTop w:val="0"/>
      <w:marBottom w:val="0"/>
      <w:divBdr>
        <w:top w:val="none" w:sz="0" w:space="0" w:color="auto"/>
        <w:left w:val="none" w:sz="0" w:space="0" w:color="auto"/>
        <w:bottom w:val="none" w:sz="0" w:space="0" w:color="auto"/>
        <w:right w:val="none" w:sz="0" w:space="0" w:color="auto"/>
      </w:divBdr>
    </w:div>
    <w:div w:id="543760756">
      <w:bodyDiv w:val="1"/>
      <w:marLeft w:val="0"/>
      <w:marRight w:val="0"/>
      <w:marTop w:val="0"/>
      <w:marBottom w:val="0"/>
      <w:divBdr>
        <w:top w:val="none" w:sz="0" w:space="0" w:color="auto"/>
        <w:left w:val="none" w:sz="0" w:space="0" w:color="auto"/>
        <w:bottom w:val="none" w:sz="0" w:space="0" w:color="auto"/>
        <w:right w:val="none" w:sz="0" w:space="0" w:color="auto"/>
      </w:divBdr>
    </w:div>
    <w:div w:id="567767505">
      <w:bodyDiv w:val="1"/>
      <w:marLeft w:val="0"/>
      <w:marRight w:val="0"/>
      <w:marTop w:val="0"/>
      <w:marBottom w:val="0"/>
      <w:divBdr>
        <w:top w:val="none" w:sz="0" w:space="0" w:color="auto"/>
        <w:left w:val="none" w:sz="0" w:space="0" w:color="auto"/>
        <w:bottom w:val="none" w:sz="0" w:space="0" w:color="auto"/>
        <w:right w:val="none" w:sz="0" w:space="0" w:color="auto"/>
      </w:divBdr>
    </w:div>
    <w:div w:id="574096889">
      <w:bodyDiv w:val="1"/>
      <w:marLeft w:val="0"/>
      <w:marRight w:val="0"/>
      <w:marTop w:val="0"/>
      <w:marBottom w:val="0"/>
      <w:divBdr>
        <w:top w:val="none" w:sz="0" w:space="0" w:color="auto"/>
        <w:left w:val="none" w:sz="0" w:space="0" w:color="auto"/>
        <w:bottom w:val="none" w:sz="0" w:space="0" w:color="auto"/>
        <w:right w:val="none" w:sz="0" w:space="0" w:color="auto"/>
      </w:divBdr>
    </w:div>
    <w:div w:id="576784808">
      <w:bodyDiv w:val="1"/>
      <w:marLeft w:val="0"/>
      <w:marRight w:val="0"/>
      <w:marTop w:val="0"/>
      <w:marBottom w:val="0"/>
      <w:divBdr>
        <w:top w:val="none" w:sz="0" w:space="0" w:color="auto"/>
        <w:left w:val="none" w:sz="0" w:space="0" w:color="auto"/>
        <w:bottom w:val="none" w:sz="0" w:space="0" w:color="auto"/>
        <w:right w:val="none" w:sz="0" w:space="0" w:color="auto"/>
      </w:divBdr>
    </w:div>
    <w:div w:id="579558304">
      <w:bodyDiv w:val="1"/>
      <w:marLeft w:val="0"/>
      <w:marRight w:val="0"/>
      <w:marTop w:val="0"/>
      <w:marBottom w:val="0"/>
      <w:divBdr>
        <w:top w:val="none" w:sz="0" w:space="0" w:color="auto"/>
        <w:left w:val="none" w:sz="0" w:space="0" w:color="auto"/>
        <w:bottom w:val="none" w:sz="0" w:space="0" w:color="auto"/>
        <w:right w:val="none" w:sz="0" w:space="0" w:color="auto"/>
      </w:divBdr>
    </w:div>
    <w:div w:id="582110950">
      <w:bodyDiv w:val="1"/>
      <w:marLeft w:val="0"/>
      <w:marRight w:val="0"/>
      <w:marTop w:val="0"/>
      <w:marBottom w:val="0"/>
      <w:divBdr>
        <w:top w:val="none" w:sz="0" w:space="0" w:color="auto"/>
        <w:left w:val="none" w:sz="0" w:space="0" w:color="auto"/>
        <w:bottom w:val="none" w:sz="0" w:space="0" w:color="auto"/>
        <w:right w:val="none" w:sz="0" w:space="0" w:color="auto"/>
      </w:divBdr>
    </w:div>
    <w:div w:id="598298783">
      <w:bodyDiv w:val="1"/>
      <w:marLeft w:val="0"/>
      <w:marRight w:val="0"/>
      <w:marTop w:val="0"/>
      <w:marBottom w:val="0"/>
      <w:divBdr>
        <w:top w:val="none" w:sz="0" w:space="0" w:color="auto"/>
        <w:left w:val="none" w:sz="0" w:space="0" w:color="auto"/>
        <w:bottom w:val="none" w:sz="0" w:space="0" w:color="auto"/>
        <w:right w:val="none" w:sz="0" w:space="0" w:color="auto"/>
      </w:divBdr>
    </w:div>
    <w:div w:id="615213607">
      <w:bodyDiv w:val="1"/>
      <w:marLeft w:val="0"/>
      <w:marRight w:val="0"/>
      <w:marTop w:val="0"/>
      <w:marBottom w:val="0"/>
      <w:divBdr>
        <w:top w:val="none" w:sz="0" w:space="0" w:color="auto"/>
        <w:left w:val="none" w:sz="0" w:space="0" w:color="auto"/>
        <w:bottom w:val="none" w:sz="0" w:space="0" w:color="auto"/>
        <w:right w:val="none" w:sz="0" w:space="0" w:color="auto"/>
      </w:divBdr>
    </w:div>
    <w:div w:id="645547641">
      <w:bodyDiv w:val="1"/>
      <w:marLeft w:val="0"/>
      <w:marRight w:val="0"/>
      <w:marTop w:val="0"/>
      <w:marBottom w:val="0"/>
      <w:divBdr>
        <w:top w:val="none" w:sz="0" w:space="0" w:color="auto"/>
        <w:left w:val="none" w:sz="0" w:space="0" w:color="auto"/>
        <w:bottom w:val="none" w:sz="0" w:space="0" w:color="auto"/>
        <w:right w:val="none" w:sz="0" w:space="0" w:color="auto"/>
      </w:divBdr>
    </w:div>
    <w:div w:id="653993606">
      <w:bodyDiv w:val="1"/>
      <w:marLeft w:val="0"/>
      <w:marRight w:val="0"/>
      <w:marTop w:val="0"/>
      <w:marBottom w:val="0"/>
      <w:divBdr>
        <w:top w:val="none" w:sz="0" w:space="0" w:color="auto"/>
        <w:left w:val="none" w:sz="0" w:space="0" w:color="auto"/>
        <w:bottom w:val="none" w:sz="0" w:space="0" w:color="auto"/>
        <w:right w:val="none" w:sz="0" w:space="0" w:color="auto"/>
      </w:divBdr>
    </w:div>
    <w:div w:id="654334748">
      <w:bodyDiv w:val="1"/>
      <w:marLeft w:val="0"/>
      <w:marRight w:val="0"/>
      <w:marTop w:val="0"/>
      <w:marBottom w:val="0"/>
      <w:divBdr>
        <w:top w:val="none" w:sz="0" w:space="0" w:color="auto"/>
        <w:left w:val="none" w:sz="0" w:space="0" w:color="auto"/>
        <w:bottom w:val="none" w:sz="0" w:space="0" w:color="auto"/>
        <w:right w:val="none" w:sz="0" w:space="0" w:color="auto"/>
      </w:divBdr>
    </w:div>
    <w:div w:id="664086288">
      <w:bodyDiv w:val="1"/>
      <w:marLeft w:val="0"/>
      <w:marRight w:val="0"/>
      <w:marTop w:val="0"/>
      <w:marBottom w:val="0"/>
      <w:divBdr>
        <w:top w:val="none" w:sz="0" w:space="0" w:color="auto"/>
        <w:left w:val="none" w:sz="0" w:space="0" w:color="auto"/>
        <w:bottom w:val="none" w:sz="0" w:space="0" w:color="auto"/>
        <w:right w:val="none" w:sz="0" w:space="0" w:color="auto"/>
      </w:divBdr>
    </w:div>
    <w:div w:id="677121694">
      <w:bodyDiv w:val="1"/>
      <w:marLeft w:val="0"/>
      <w:marRight w:val="0"/>
      <w:marTop w:val="0"/>
      <w:marBottom w:val="0"/>
      <w:divBdr>
        <w:top w:val="none" w:sz="0" w:space="0" w:color="auto"/>
        <w:left w:val="none" w:sz="0" w:space="0" w:color="auto"/>
        <w:bottom w:val="none" w:sz="0" w:space="0" w:color="auto"/>
        <w:right w:val="none" w:sz="0" w:space="0" w:color="auto"/>
      </w:divBdr>
    </w:div>
    <w:div w:id="681976355">
      <w:bodyDiv w:val="1"/>
      <w:marLeft w:val="0"/>
      <w:marRight w:val="0"/>
      <w:marTop w:val="0"/>
      <w:marBottom w:val="0"/>
      <w:divBdr>
        <w:top w:val="none" w:sz="0" w:space="0" w:color="auto"/>
        <w:left w:val="none" w:sz="0" w:space="0" w:color="auto"/>
        <w:bottom w:val="none" w:sz="0" w:space="0" w:color="auto"/>
        <w:right w:val="none" w:sz="0" w:space="0" w:color="auto"/>
      </w:divBdr>
    </w:div>
    <w:div w:id="682317833">
      <w:bodyDiv w:val="1"/>
      <w:marLeft w:val="0"/>
      <w:marRight w:val="0"/>
      <w:marTop w:val="0"/>
      <w:marBottom w:val="0"/>
      <w:divBdr>
        <w:top w:val="none" w:sz="0" w:space="0" w:color="auto"/>
        <w:left w:val="none" w:sz="0" w:space="0" w:color="auto"/>
        <w:bottom w:val="none" w:sz="0" w:space="0" w:color="auto"/>
        <w:right w:val="none" w:sz="0" w:space="0" w:color="auto"/>
      </w:divBdr>
    </w:div>
    <w:div w:id="691805212">
      <w:bodyDiv w:val="1"/>
      <w:marLeft w:val="0"/>
      <w:marRight w:val="0"/>
      <w:marTop w:val="0"/>
      <w:marBottom w:val="0"/>
      <w:divBdr>
        <w:top w:val="none" w:sz="0" w:space="0" w:color="auto"/>
        <w:left w:val="none" w:sz="0" w:space="0" w:color="auto"/>
        <w:bottom w:val="none" w:sz="0" w:space="0" w:color="auto"/>
        <w:right w:val="none" w:sz="0" w:space="0" w:color="auto"/>
      </w:divBdr>
    </w:div>
    <w:div w:id="693728988">
      <w:bodyDiv w:val="1"/>
      <w:marLeft w:val="0"/>
      <w:marRight w:val="0"/>
      <w:marTop w:val="0"/>
      <w:marBottom w:val="0"/>
      <w:divBdr>
        <w:top w:val="none" w:sz="0" w:space="0" w:color="auto"/>
        <w:left w:val="none" w:sz="0" w:space="0" w:color="auto"/>
        <w:bottom w:val="none" w:sz="0" w:space="0" w:color="auto"/>
        <w:right w:val="none" w:sz="0" w:space="0" w:color="auto"/>
      </w:divBdr>
    </w:div>
    <w:div w:id="698311037">
      <w:bodyDiv w:val="1"/>
      <w:marLeft w:val="0"/>
      <w:marRight w:val="0"/>
      <w:marTop w:val="0"/>
      <w:marBottom w:val="0"/>
      <w:divBdr>
        <w:top w:val="none" w:sz="0" w:space="0" w:color="auto"/>
        <w:left w:val="none" w:sz="0" w:space="0" w:color="auto"/>
        <w:bottom w:val="none" w:sz="0" w:space="0" w:color="auto"/>
        <w:right w:val="none" w:sz="0" w:space="0" w:color="auto"/>
      </w:divBdr>
    </w:div>
    <w:div w:id="716511439">
      <w:bodyDiv w:val="1"/>
      <w:marLeft w:val="0"/>
      <w:marRight w:val="0"/>
      <w:marTop w:val="0"/>
      <w:marBottom w:val="0"/>
      <w:divBdr>
        <w:top w:val="none" w:sz="0" w:space="0" w:color="auto"/>
        <w:left w:val="none" w:sz="0" w:space="0" w:color="auto"/>
        <w:bottom w:val="none" w:sz="0" w:space="0" w:color="auto"/>
        <w:right w:val="none" w:sz="0" w:space="0" w:color="auto"/>
      </w:divBdr>
    </w:div>
    <w:div w:id="717053278">
      <w:bodyDiv w:val="1"/>
      <w:marLeft w:val="0"/>
      <w:marRight w:val="0"/>
      <w:marTop w:val="0"/>
      <w:marBottom w:val="0"/>
      <w:divBdr>
        <w:top w:val="none" w:sz="0" w:space="0" w:color="auto"/>
        <w:left w:val="none" w:sz="0" w:space="0" w:color="auto"/>
        <w:bottom w:val="none" w:sz="0" w:space="0" w:color="auto"/>
        <w:right w:val="none" w:sz="0" w:space="0" w:color="auto"/>
      </w:divBdr>
    </w:div>
    <w:div w:id="717893814">
      <w:bodyDiv w:val="1"/>
      <w:marLeft w:val="0"/>
      <w:marRight w:val="0"/>
      <w:marTop w:val="0"/>
      <w:marBottom w:val="0"/>
      <w:divBdr>
        <w:top w:val="none" w:sz="0" w:space="0" w:color="auto"/>
        <w:left w:val="none" w:sz="0" w:space="0" w:color="auto"/>
        <w:bottom w:val="none" w:sz="0" w:space="0" w:color="auto"/>
        <w:right w:val="none" w:sz="0" w:space="0" w:color="auto"/>
      </w:divBdr>
    </w:div>
    <w:div w:id="720901659">
      <w:bodyDiv w:val="1"/>
      <w:marLeft w:val="0"/>
      <w:marRight w:val="0"/>
      <w:marTop w:val="0"/>
      <w:marBottom w:val="0"/>
      <w:divBdr>
        <w:top w:val="none" w:sz="0" w:space="0" w:color="auto"/>
        <w:left w:val="none" w:sz="0" w:space="0" w:color="auto"/>
        <w:bottom w:val="none" w:sz="0" w:space="0" w:color="auto"/>
        <w:right w:val="none" w:sz="0" w:space="0" w:color="auto"/>
      </w:divBdr>
    </w:div>
    <w:div w:id="741953527">
      <w:bodyDiv w:val="1"/>
      <w:marLeft w:val="0"/>
      <w:marRight w:val="0"/>
      <w:marTop w:val="0"/>
      <w:marBottom w:val="0"/>
      <w:divBdr>
        <w:top w:val="none" w:sz="0" w:space="0" w:color="auto"/>
        <w:left w:val="none" w:sz="0" w:space="0" w:color="auto"/>
        <w:bottom w:val="none" w:sz="0" w:space="0" w:color="auto"/>
        <w:right w:val="none" w:sz="0" w:space="0" w:color="auto"/>
      </w:divBdr>
    </w:div>
    <w:div w:id="778336261">
      <w:bodyDiv w:val="1"/>
      <w:marLeft w:val="0"/>
      <w:marRight w:val="0"/>
      <w:marTop w:val="0"/>
      <w:marBottom w:val="0"/>
      <w:divBdr>
        <w:top w:val="none" w:sz="0" w:space="0" w:color="auto"/>
        <w:left w:val="none" w:sz="0" w:space="0" w:color="auto"/>
        <w:bottom w:val="none" w:sz="0" w:space="0" w:color="auto"/>
        <w:right w:val="none" w:sz="0" w:space="0" w:color="auto"/>
      </w:divBdr>
    </w:div>
    <w:div w:id="790368681">
      <w:bodyDiv w:val="1"/>
      <w:marLeft w:val="0"/>
      <w:marRight w:val="0"/>
      <w:marTop w:val="0"/>
      <w:marBottom w:val="0"/>
      <w:divBdr>
        <w:top w:val="none" w:sz="0" w:space="0" w:color="auto"/>
        <w:left w:val="none" w:sz="0" w:space="0" w:color="auto"/>
        <w:bottom w:val="none" w:sz="0" w:space="0" w:color="auto"/>
        <w:right w:val="none" w:sz="0" w:space="0" w:color="auto"/>
      </w:divBdr>
    </w:div>
    <w:div w:id="792789408">
      <w:bodyDiv w:val="1"/>
      <w:marLeft w:val="0"/>
      <w:marRight w:val="0"/>
      <w:marTop w:val="0"/>
      <w:marBottom w:val="0"/>
      <w:divBdr>
        <w:top w:val="none" w:sz="0" w:space="0" w:color="auto"/>
        <w:left w:val="none" w:sz="0" w:space="0" w:color="auto"/>
        <w:bottom w:val="none" w:sz="0" w:space="0" w:color="auto"/>
        <w:right w:val="none" w:sz="0" w:space="0" w:color="auto"/>
      </w:divBdr>
    </w:div>
    <w:div w:id="811094797">
      <w:bodyDiv w:val="1"/>
      <w:marLeft w:val="0"/>
      <w:marRight w:val="0"/>
      <w:marTop w:val="0"/>
      <w:marBottom w:val="0"/>
      <w:divBdr>
        <w:top w:val="none" w:sz="0" w:space="0" w:color="auto"/>
        <w:left w:val="none" w:sz="0" w:space="0" w:color="auto"/>
        <w:bottom w:val="none" w:sz="0" w:space="0" w:color="auto"/>
        <w:right w:val="none" w:sz="0" w:space="0" w:color="auto"/>
      </w:divBdr>
    </w:div>
    <w:div w:id="821390306">
      <w:bodyDiv w:val="1"/>
      <w:marLeft w:val="0"/>
      <w:marRight w:val="0"/>
      <w:marTop w:val="0"/>
      <w:marBottom w:val="0"/>
      <w:divBdr>
        <w:top w:val="none" w:sz="0" w:space="0" w:color="auto"/>
        <w:left w:val="none" w:sz="0" w:space="0" w:color="auto"/>
        <w:bottom w:val="none" w:sz="0" w:space="0" w:color="auto"/>
        <w:right w:val="none" w:sz="0" w:space="0" w:color="auto"/>
      </w:divBdr>
    </w:div>
    <w:div w:id="826939196">
      <w:bodyDiv w:val="1"/>
      <w:marLeft w:val="0"/>
      <w:marRight w:val="0"/>
      <w:marTop w:val="0"/>
      <w:marBottom w:val="0"/>
      <w:divBdr>
        <w:top w:val="none" w:sz="0" w:space="0" w:color="auto"/>
        <w:left w:val="none" w:sz="0" w:space="0" w:color="auto"/>
        <w:bottom w:val="none" w:sz="0" w:space="0" w:color="auto"/>
        <w:right w:val="none" w:sz="0" w:space="0" w:color="auto"/>
      </w:divBdr>
    </w:div>
    <w:div w:id="853763911">
      <w:bodyDiv w:val="1"/>
      <w:marLeft w:val="0"/>
      <w:marRight w:val="0"/>
      <w:marTop w:val="0"/>
      <w:marBottom w:val="0"/>
      <w:divBdr>
        <w:top w:val="none" w:sz="0" w:space="0" w:color="auto"/>
        <w:left w:val="none" w:sz="0" w:space="0" w:color="auto"/>
        <w:bottom w:val="none" w:sz="0" w:space="0" w:color="auto"/>
        <w:right w:val="none" w:sz="0" w:space="0" w:color="auto"/>
      </w:divBdr>
    </w:div>
    <w:div w:id="863858814">
      <w:bodyDiv w:val="1"/>
      <w:marLeft w:val="0"/>
      <w:marRight w:val="0"/>
      <w:marTop w:val="0"/>
      <w:marBottom w:val="0"/>
      <w:divBdr>
        <w:top w:val="none" w:sz="0" w:space="0" w:color="auto"/>
        <w:left w:val="none" w:sz="0" w:space="0" w:color="auto"/>
        <w:bottom w:val="none" w:sz="0" w:space="0" w:color="auto"/>
        <w:right w:val="none" w:sz="0" w:space="0" w:color="auto"/>
      </w:divBdr>
    </w:div>
    <w:div w:id="865488589">
      <w:bodyDiv w:val="1"/>
      <w:marLeft w:val="0"/>
      <w:marRight w:val="0"/>
      <w:marTop w:val="0"/>
      <w:marBottom w:val="0"/>
      <w:divBdr>
        <w:top w:val="none" w:sz="0" w:space="0" w:color="auto"/>
        <w:left w:val="none" w:sz="0" w:space="0" w:color="auto"/>
        <w:bottom w:val="none" w:sz="0" w:space="0" w:color="auto"/>
        <w:right w:val="none" w:sz="0" w:space="0" w:color="auto"/>
      </w:divBdr>
    </w:div>
    <w:div w:id="866140195">
      <w:bodyDiv w:val="1"/>
      <w:marLeft w:val="0"/>
      <w:marRight w:val="0"/>
      <w:marTop w:val="0"/>
      <w:marBottom w:val="0"/>
      <w:divBdr>
        <w:top w:val="none" w:sz="0" w:space="0" w:color="auto"/>
        <w:left w:val="none" w:sz="0" w:space="0" w:color="auto"/>
        <w:bottom w:val="none" w:sz="0" w:space="0" w:color="auto"/>
        <w:right w:val="none" w:sz="0" w:space="0" w:color="auto"/>
      </w:divBdr>
    </w:div>
    <w:div w:id="869534544">
      <w:bodyDiv w:val="1"/>
      <w:marLeft w:val="0"/>
      <w:marRight w:val="0"/>
      <w:marTop w:val="0"/>
      <w:marBottom w:val="0"/>
      <w:divBdr>
        <w:top w:val="none" w:sz="0" w:space="0" w:color="auto"/>
        <w:left w:val="none" w:sz="0" w:space="0" w:color="auto"/>
        <w:bottom w:val="none" w:sz="0" w:space="0" w:color="auto"/>
        <w:right w:val="none" w:sz="0" w:space="0" w:color="auto"/>
      </w:divBdr>
    </w:div>
    <w:div w:id="886985885">
      <w:bodyDiv w:val="1"/>
      <w:marLeft w:val="0"/>
      <w:marRight w:val="0"/>
      <w:marTop w:val="0"/>
      <w:marBottom w:val="0"/>
      <w:divBdr>
        <w:top w:val="none" w:sz="0" w:space="0" w:color="auto"/>
        <w:left w:val="none" w:sz="0" w:space="0" w:color="auto"/>
        <w:bottom w:val="none" w:sz="0" w:space="0" w:color="auto"/>
        <w:right w:val="none" w:sz="0" w:space="0" w:color="auto"/>
      </w:divBdr>
    </w:div>
    <w:div w:id="889994855">
      <w:bodyDiv w:val="1"/>
      <w:marLeft w:val="0"/>
      <w:marRight w:val="0"/>
      <w:marTop w:val="0"/>
      <w:marBottom w:val="0"/>
      <w:divBdr>
        <w:top w:val="none" w:sz="0" w:space="0" w:color="auto"/>
        <w:left w:val="none" w:sz="0" w:space="0" w:color="auto"/>
        <w:bottom w:val="none" w:sz="0" w:space="0" w:color="auto"/>
        <w:right w:val="none" w:sz="0" w:space="0" w:color="auto"/>
      </w:divBdr>
    </w:div>
    <w:div w:id="920337961">
      <w:bodyDiv w:val="1"/>
      <w:marLeft w:val="0"/>
      <w:marRight w:val="0"/>
      <w:marTop w:val="0"/>
      <w:marBottom w:val="0"/>
      <w:divBdr>
        <w:top w:val="none" w:sz="0" w:space="0" w:color="auto"/>
        <w:left w:val="none" w:sz="0" w:space="0" w:color="auto"/>
        <w:bottom w:val="none" w:sz="0" w:space="0" w:color="auto"/>
        <w:right w:val="none" w:sz="0" w:space="0" w:color="auto"/>
      </w:divBdr>
    </w:div>
    <w:div w:id="921447077">
      <w:bodyDiv w:val="1"/>
      <w:marLeft w:val="0"/>
      <w:marRight w:val="0"/>
      <w:marTop w:val="0"/>
      <w:marBottom w:val="0"/>
      <w:divBdr>
        <w:top w:val="none" w:sz="0" w:space="0" w:color="auto"/>
        <w:left w:val="none" w:sz="0" w:space="0" w:color="auto"/>
        <w:bottom w:val="none" w:sz="0" w:space="0" w:color="auto"/>
        <w:right w:val="none" w:sz="0" w:space="0" w:color="auto"/>
      </w:divBdr>
    </w:div>
    <w:div w:id="929239221">
      <w:bodyDiv w:val="1"/>
      <w:marLeft w:val="0"/>
      <w:marRight w:val="0"/>
      <w:marTop w:val="0"/>
      <w:marBottom w:val="0"/>
      <w:divBdr>
        <w:top w:val="none" w:sz="0" w:space="0" w:color="auto"/>
        <w:left w:val="none" w:sz="0" w:space="0" w:color="auto"/>
        <w:bottom w:val="none" w:sz="0" w:space="0" w:color="auto"/>
        <w:right w:val="none" w:sz="0" w:space="0" w:color="auto"/>
      </w:divBdr>
    </w:div>
    <w:div w:id="937328093">
      <w:bodyDiv w:val="1"/>
      <w:marLeft w:val="0"/>
      <w:marRight w:val="0"/>
      <w:marTop w:val="0"/>
      <w:marBottom w:val="0"/>
      <w:divBdr>
        <w:top w:val="none" w:sz="0" w:space="0" w:color="auto"/>
        <w:left w:val="none" w:sz="0" w:space="0" w:color="auto"/>
        <w:bottom w:val="none" w:sz="0" w:space="0" w:color="auto"/>
        <w:right w:val="none" w:sz="0" w:space="0" w:color="auto"/>
      </w:divBdr>
    </w:div>
    <w:div w:id="948194998">
      <w:bodyDiv w:val="1"/>
      <w:marLeft w:val="0"/>
      <w:marRight w:val="0"/>
      <w:marTop w:val="0"/>
      <w:marBottom w:val="0"/>
      <w:divBdr>
        <w:top w:val="none" w:sz="0" w:space="0" w:color="auto"/>
        <w:left w:val="none" w:sz="0" w:space="0" w:color="auto"/>
        <w:bottom w:val="none" w:sz="0" w:space="0" w:color="auto"/>
        <w:right w:val="none" w:sz="0" w:space="0" w:color="auto"/>
      </w:divBdr>
    </w:div>
    <w:div w:id="959805125">
      <w:bodyDiv w:val="1"/>
      <w:marLeft w:val="0"/>
      <w:marRight w:val="0"/>
      <w:marTop w:val="0"/>
      <w:marBottom w:val="0"/>
      <w:divBdr>
        <w:top w:val="none" w:sz="0" w:space="0" w:color="auto"/>
        <w:left w:val="none" w:sz="0" w:space="0" w:color="auto"/>
        <w:bottom w:val="none" w:sz="0" w:space="0" w:color="auto"/>
        <w:right w:val="none" w:sz="0" w:space="0" w:color="auto"/>
      </w:divBdr>
    </w:div>
    <w:div w:id="961694957">
      <w:bodyDiv w:val="1"/>
      <w:marLeft w:val="0"/>
      <w:marRight w:val="0"/>
      <w:marTop w:val="0"/>
      <w:marBottom w:val="0"/>
      <w:divBdr>
        <w:top w:val="none" w:sz="0" w:space="0" w:color="auto"/>
        <w:left w:val="none" w:sz="0" w:space="0" w:color="auto"/>
        <w:bottom w:val="none" w:sz="0" w:space="0" w:color="auto"/>
        <w:right w:val="none" w:sz="0" w:space="0" w:color="auto"/>
      </w:divBdr>
    </w:div>
    <w:div w:id="981276821">
      <w:bodyDiv w:val="1"/>
      <w:marLeft w:val="0"/>
      <w:marRight w:val="0"/>
      <w:marTop w:val="0"/>
      <w:marBottom w:val="0"/>
      <w:divBdr>
        <w:top w:val="none" w:sz="0" w:space="0" w:color="auto"/>
        <w:left w:val="none" w:sz="0" w:space="0" w:color="auto"/>
        <w:bottom w:val="none" w:sz="0" w:space="0" w:color="auto"/>
        <w:right w:val="none" w:sz="0" w:space="0" w:color="auto"/>
      </w:divBdr>
    </w:div>
    <w:div w:id="984046097">
      <w:bodyDiv w:val="1"/>
      <w:marLeft w:val="0"/>
      <w:marRight w:val="0"/>
      <w:marTop w:val="0"/>
      <w:marBottom w:val="0"/>
      <w:divBdr>
        <w:top w:val="none" w:sz="0" w:space="0" w:color="auto"/>
        <w:left w:val="none" w:sz="0" w:space="0" w:color="auto"/>
        <w:bottom w:val="none" w:sz="0" w:space="0" w:color="auto"/>
        <w:right w:val="none" w:sz="0" w:space="0" w:color="auto"/>
      </w:divBdr>
    </w:div>
    <w:div w:id="986975214">
      <w:bodyDiv w:val="1"/>
      <w:marLeft w:val="0"/>
      <w:marRight w:val="0"/>
      <w:marTop w:val="0"/>
      <w:marBottom w:val="0"/>
      <w:divBdr>
        <w:top w:val="none" w:sz="0" w:space="0" w:color="auto"/>
        <w:left w:val="none" w:sz="0" w:space="0" w:color="auto"/>
        <w:bottom w:val="none" w:sz="0" w:space="0" w:color="auto"/>
        <w:right w:val="none" w:sz="0" w:space="0" w:color="auto"/>
      </w:divBdr>
    </w:div>
    <w:div w:id="987444563">
      <w:bodyDiv w:val="1"/>
      <w:marLeft w:val="0"/>
      <w:marRight w:val="0"/>
      <w:marTop w:val="0"/>
      <w:marBottom w:val="0"/>
      <w:divBdr>
        <w:top w:val="none" w:sz="0" w:space="0" w:color="auto"/>
        <w:left w:val="none" w:sz="0" w:space="0" w:color="auto"/>
        <w:bottom w:val="none" w:sz="0" w:space="0" w:color="auto"/>
        <w:right w:val="none" w:sz="0" w:space="0" w:color="auto"/>
      </w:divBdr>
    </w:div>
    <w:div w:id="990595779">
      <w:bodyDiv w:val="1"/>
      <w:marLeft w:val="0"/>
      <w:marRight w:val="0"/>
      <w:marTop w:val="0"/>
      <w:marBottom w:val="0"/>
      <w:divBdr>
        <w:top w:val="none" w:sz="0" w:space="0" w:color="auto"/>
        <w:left w:val="none" w:sz="0" w:space="0" w:color="auto"/>
        <w:bottom w:val="none" w:sz="0" w:space="0" w:color="auto"/>
        <w:right w:val="none" w:sz="0" w:space="0" w:color="auto"/>
      </w:divBdr>
    </w:div>
    <w:div w:id="997345967">
      <w:bodyDiv w:val="1"/>
      <w:marLeft w:val="0"/>
      <w:marRight w:val="0"/>
      <w:marTop w:val="0"/>
      <w:marBottom w:val="0"/>
      <w:divBdr>
        <w:top w:val="none" w:sz="0" w:space="0" w:color="auto"/>
        <w:left w:val="none" w:sz="0" w:space="0" w:color="auto"/>
        <w:bottom w:val="none" w:sz="0" w:space="0" w:color="auto"/>
        <w:right w:val="none" w:sz="0" w:space="0" w:color="auto"/>
      </w:divBdr>
    </w:div>
    <w:div w:id="1000350504">
      <w:bodyDiv w:val="1"/>
      <w:marLeft w:val="0"/>
      <w:marRight w:val="0"/>
      <w:marTop w:val="0"/>
      <w:marBottom w:val="0"/>
      <w:divBdr>
        <w:top w:val="none" w:sz="0" w:space="0" w:color="auto"/>
        <w:left w:val="none" w:sz="0" w:space="0" w:color="auto"/>
        <w:bottom w:val="none" w:sz="0" w:space="0" w:color="auto"/>
        <w:right w:val="none" w:sz="0" w:space="0" w:color="auto"/>
      </w:divBdr>
    </w:div>
    <w:div w:id="1006246537">
      <w:bodyDiv w:val="1"/>
      <w:marLeft w:val="0"/>
      <w:marRight w:val="0"/>
      <w:marTop w:val="0"/>
      <w:marBottom w:val="0"/>
      <w:divBdr>
        <w:top w:val="none" w:sz="0" w:space="0" w:color="auto"/>
        <w:left w:val="none" w:sz="0" w:space="0" w:color="auto"/>
        <w:bottom w:val="none" w:sz="0" w:space="0" w:color="auto"/>
        <w:right w:val="none" w:sz="0" w:space="0" w:color="auto"/>
      </w:divBdr>
    </w:div>
    <w:div w:id="1026520263">
      <w:bodyDiv w:val="1"/>
      <w:marLeft w:val="0"/>
      <w:marRight w:val="0"/>
      <w:marTop w:val="0"/>
      <w:marBottom w:val="0"/>
      <w:divBdr>
        <w:top w:val="none" w:sz="0" w:space="0" w:color="auto"/>
        <w:left w:val="none" w:sz="0" w:space="0" w:color="auto"/>
        <w:bottom w:val="none" w:sz="0" w:space="0" w:color="auto"/>
        <w:right w:val="none" w:sz="0" w:space="0" w:color="auto"/>
      </w:divBdr>
    </w:div>
    <w:div w:id="1043209095">
      <w:bodyDiv w:val="1"/>
      <w:marLeft w:val="0"/>
      <w:marRight w:val="0"/>
      <w:marTop w:val="0"/>
      <w:marBottom w:val="0"/>
      <w:divBdr>
        <w:top w:val="none" w:sz="0" w:space="0" w:color="auto"/>
        <w:left w:val="none" w:sz="0" w:space="0" w:color="auto"/>
        <w:bottom w:val="none" w:sz="0" w:space="0" w:color="auto"/>
        <w:right w:val="none" w:sz="0" w:space="0" w:color="auto"/>
      </w:divBdr>
    </w:div>
    <w:div w:id="1051002885">
      <w:bodyDiv w:val="1"/>
      <w:marLeft w:val="0"/>
      <w:marRight w:val="0"/>
      <w:marTop w:val="0"/>
      <w:marBottom w:val="0"/>
      <w:divBdr>
        <w:top w:val="none" w:sz="0" w:space="0" w:color="auto"/>
        <w:left w:val="none" w:sz="0" w:space="0" w:color="auto"/>
        <w:bottom w:val="none" w:sz="0" w:space="0" w:color="auto"/>
        <w:right w:val="none" w:sz="0" w:space="0" w:color="auto"/>
      </w:divBdr>
    </w:div>
    <w:div w:id="1066802672">
      <w:bodyDiv w:val="1"/>
      <w:marLeft w:val="0"/>
      <w:marRight w:val="0"/>
      <w:marTop w:val="0"/>
      <w:marBottom w:val="0"/>
      <w:divBdr>
        <w:top w:val="none" w:sz="0" w:space="0" w:color="auto"/>
        <w:left w:val="none" w:sz="0" w:space="0" w:color="auto"/>
        <w:bottom w:val="none" w:sz="0" w:space="0" w:color="auto"/>
        <w:right w:val="none" w:sz="0" w:space="0" w:color="auto"/>
      </w:divBdr>
    </w:div>
    <w:div w:id="1096829371">
      <w:bodyDiv w:val="1"/>
      <w:marLeft w:val="0"/>
      <w:marRight w:val="0"/>
      <w:marTop w:val="0"/>
      <w:marBottom w:val="0"/>
      <w:divBdr>
        <w:top w:val="none" w:sz="0" w:space="0" w:color="auto"/>
        <w:left w:val="none" w:sz="0" w:space="0" w:color="auto"/>
        <w:bottom w:val="none" w:sz="0" w:space="0" w:color="auto"/>
        <w:right w:val="none" w:sz="0" w:space="0" w:color="auto"/>
      </w:divBdr>
    </w:div>
    <w:div w:id="1101875208">
      <w:bodyDiv w:val="1"/>
      <w:marLeft w:val="0"/>
      <w:marRight w:val="0"/>
      <w:marTop w:val="0"/>
      <w:marBottom w:val="0"/>
      <w:divBdr>
        <w:top w:val="none" w:sz="0" w:space="0" w:color="auto"/>
        <w:left w:val="none" w:sz="0" w:space="0" w:color="auto"/>
        <w:bottom w:val="none" w:sz="0" w:space="0" w:color="auto"/>
        <w:right w:val="none" w:sz="0" w:space="0" w:color="auto"/>
      </w:divBdr>
    </w:div>
    <w:div w:id="1107000434">
      <w:bodyDiv w:val="1"/>
      <w:marLeft w:val="0"/>
      <w:marRight w:val="0"/>
      <w:marTop w:val="0"/>
      <w:marBottom w:val="0"/>
      <w:divBdr>
        <w:top w:val="none" w:sz="0" w:space="0" w:color="auto"/>
        <w:left w:val="none" w:sz="0" w:space="0" w:color="auto"/>
        <w:bottom w:val="none" w:sz="0" w:space="0" w:color="auto"/>
        <w:right w:val="none" w:sz="0" w:space="0" w:color="auto"/>
      </w:divBdr>
    </w:div>
    <w:div w:id="1119958085">
      <w:bodyDiv w:val="1"/>
      <w:marLeft w:val="0"/>
      <w:marRight w:val="0"/>
      <w:marTop w:val="0"/>
      <w:marBottom w:val="0"/>
      <w:divBdr>
        <w:top w:val="none" w:sz="0" w:space="0" w:color="auto"/>
        <w:left w:val="none" w:sz="0" w:space="0" w:color="auto"/>
        <w:bottom w:val="none" w:sz="0" w:space="0" w:color="auto"/>
        <w:right w:val="none" w:sz="0" w:space="0" w:color="auto"/>
      </w:divBdr>
    </w:div>
    <w:div w:id="1129668059">
      <w:bodyDiv w:val="1"/>
      <w:marLeft w:val="0"/>
      <w:marRight w:val="0"/>
      <w:marTop w:val="0"/>
      <w:marBottom w:val="0"/>
      <w:divBdr>
        <w:top w:val="none" w:sz="0" w:space="0" w:color="auto"/>
        <w:left w:val="none" w:sz="0" w:space="0" w:color="auto"/>
        <w:bottom w:val="none" w:sz="0" w:space="0" w:color="auto"/>
        <w:right w:val="none" w:sz="0" w:space="0" w:color="auto"/>
      </w:divBdr>
    </w:div>
    <w:div w:id="1133133956">
      <w:bodyDiv w:val="1"/>
      <w:marLeft w:val="0"/>
      <w:marRight w:val="0"/>
      <w:marTop w:val="0"/>
      <w:marBottom w:val="0"/>
      <w:divBdr>
        <w:top w:val="none" w:sz="0" w:space="0" w:color="auto"/>
        <w:left w:val="none" w:sz="0" w:space="0" w:color="auto"/>
        <w:bottom w:val="none" w:sz="0" w:space="0" w:color="auto"/>
        <w:right w:val="none" w:sz="0" w:space="0" w:color="auto"/>
      </w:divBdr>
    </w:div>
    <w:div w:id="1136994774">
      <w:bodyDiv w:val="1"/>
      <w:marLeft w:val="0"/>
      <w:marRight w:val="0"/>
      <w:marTop w:val="0"/>
      <w:marBottom w:val="0"/>
      <w:divBdr>
        <w:top w:val="none" w:sz="0" w:space="0" w:color="auto"/>
        <w:left w:val="none" w:sz="0" w:space="0" w:color="auto"/>
        <w:bottom w:val="none" w:sz="0" w:space="0" w:color="auto"/>
        <w:right w:val="none" w:sz="0" w:space="0" w:color="auto"/>
      </w:divBdr>
    </w:div>
    <w:div w:id="1139154189">
      <w:bodyDiv w:val="1"/>
      <w:marLeft w:val="0"/>
      <w:marRight w:val="0"/>
      <w:marTop w:val="0"/>
      <w:marBottom w:val="0"/>
      <w:divBdr>
        <w:top w:val="none" w:sz="0" w:space="0" w:color="auto"/>
        <w:left w:val="none" w:sz="0" w:space="0" w:color="auto"/>
        <w:bottom w:val="none" w:sz="0" w:space="0" w:color="auto"/>
        <w:right w:val="none" w:sz="0" w:space="0" w:color="auto"/>
      </w:divBdr>
    </w:div>
    <w:div w:id="1139345580">
      <w:bodyDiv w:val="1"/>
      <w:marLeft w:val="0"/>
      <w:marRight w:val="0"/>
      <w:marTop w:val="0"/>
      <w:marBottom w:val="0"/>
      <w:divBdr>
        <w:top w:val="none" w:sz="0" w:space="0" w:color="auto"/>
        <w:left w:val="none" w:sz="0" w:space="0" w:color="auto"/>
        <w:bottom w:val="none" w:sz="0" w:space="0" w:color="auto"/>
        <w:right w:val="none" w:sz="0" w:space="0" w:color="auto"/>
      </w:divBdr>
    </w:div>
    <w:div w:id="1145514846">
      <w:bodyDiv w:val="1"/>
      <w:marLeft w:val="0"/>
      <w:marRight w:val="0"/>
      <w:marTop w:val="0"/>
      <w:marBottom w:val="0"/>
      <w:divBdr>
        <w:top w:val="none" w:sz="0" w:space="0" w:color="auto"/>
        <w:left w:val="none" w:sz="0" w:space="0" w:color="auto"/>
        <w:bottom w:val="none" w:sz="0" w:space="0" w:color="auto"/>
        <w:right w:val="none" w:sz="0" w:space="0" w:color="auto"/>
      </w:divBdr>
    </w:div>
    <w:div w:id="1158812937">
      <w:bodyDiv w:val="1"/>
      <w:marLeft w:val="0"/>
      <w:marRight w:val="0"/>
      <w:marTop w:val="0"/>
      <w:marBottom w:val="0"/>
      <w:divBdr>
        <w:top w:val="none" w:sz="0" w:space="0" w:color="auto"/>
        <w:left w:val="none" w:sz="0" w:space="0" w:color="auto"/>
        <w:bottom w:val="none" w:sz="0" w:space="0" w:color="auto"/>
        <w:right w:val="none" w:sz="0" w:space="0" w:color="auto"/>
      </w:divBdr>
    </w:div>
    <w:div w:id="1160006141">
      <w:bodyDiv w:val="1"/>
      <w:marLeft w:val="0"/>
      <w:marRight w:val="0"/>
      <w:marTop w:val="0"/>
      <w:marBottom w:val="0"/>
      <w:divBdr>
        <w:top w:val="none" w:sz="0" w:space="0" w:color="auto"/>
        <w:left w:val="none" w:sz="0" w:space="0" w:color="auto"/>
        <w:bottom w:val="none" w:sz="0" w:space="0" w:color="auto"/>
        <w:right w:val="none" w:sz="0" w:space="0" w:color="auto"/>
      </w:divBdr>
    </w:div>
    <w:div w:id="1161657301">
      <w:bodyDiv w:val="1"/>
      <w:marLeft w:val="0"/>
      <w:marRight w:val="0"/>
      <w:marTop w:val="0"/>
      <w:marBottom w:val="0"/>
      <w:divBdr>
        <w:top w:val="none" w:sz="0" w:space="0" w:color="auto"/>
        <w:left w:val="none" w:sz="0" w:space="0" w:color="auto"/>
        <w:bottom w:val="none" w:sz="0" w:space="0" w:color="auto"/>
        <w:right w:val="none" w:sz="0" w:space="0" w:color="auto"/>
      </w:divBdr>
    </w:div>
    <w:div w:id="1168788205">
      <w:bodyDiv w:val="1"/>
      <w:marLeft w:val="0"/>
      <w:marRight w:val="0"/>
      <w:marTop w:val="0"/>
      <w:marBottom w:val="0"/>
      <w:divBdr>
        <w:top w:val="none" w:sz="0" w:space="0" w:color="auto"/>
        <w:left w:val="none" w:sz="0" w:space="0" w:color="auto"/>
        <w:bottom w:val="none" w:sz="0" w:space="0" w:color="auto"/>
        <w:right w:val="none" w:sz="0" w:space="0" w:color="auto"/>
      </w:divBdr>
    </w:div>
    <w:div w:id="1170027574">
      <w:bodyDiv w:val="1"/>
      <w:marLeft w:val="0"/>
      <w:marRight w:val="0"/>
      <w:marTop w:val="0"/>
      <w:marBottom w:val="0"/>
      <w:divBdr>
        <w:top w:val="none" w:sz="0" w:space="0" w:color="auto"/>
        <w:left w:val="none" w:sz="0" w:space="0" w:color="auto"/>
        <w:bottom w:val="none" w:sz="0" w:space="0" w:color="auto"/>
        <w:right w:val="none" w:sz="0" w:space="0" w:color="auto"/>
      </w:divBdr>
    </w:div>
    <w:div w:id="1177698575">
      <w:bodyDiv w:val="1"/>
      <w:marLeft w:val="0"/>
      <w:marRight w:val="0"/>
      <w:marTop w:val="0"/>
      <w:marBottom w:val="0"/>
      <w:divBdr>
        <w:top w:val="none" w:sz="0" w:space="0" w:color="auto"/>
        <w:left w:val="none" w:sz="0" w:space="0" w:color="auto"/>
        <w:bottom w:val="none" w:sz="0" w:space="0" w:color="auto"/>
        <w:right w:val="none" w:sz="0" w:space="0" w:color="auto"/>
      </w:divBdr>
    </w:div>
    <w:div w:id="1181966328">
      <w:bodyDiv w:val="1"/>
      <w:marLeft w:val="0"/>
      <w:marRight w:val="0"/>
      <w:marTop w:val="0"/>
      <w:marBottom w:val="0"/>
      <w:divBdr>
        <w:top w:val="none" w:sz="0" w:space="0" w:color="auto"/>
        <w:left w:val="none" w:sz="0" w:space="0" w:color="auto"/>
        <w:bottom w:val="none" w:sz="0" w:space="0" w:color="auto"/>
        <w:right w:val="none" w:sz="0" w:space="0" w:color="auto"/>
      </w:divBdr>
    </w:div>
    <w:div w:id="1190290606">
      <w:bodyDiv w:val="1"/>
      <w:marLeft w:val="0"/>
      <w:marRight w:val="0"/>
      <w:marTop w:val="0"/>
      <w:marBottom w:val="0"/>
      <w:divBdr>
        <w:top w:val="none" w:sz="0" w:space="0" w:color="auto"/>
        <w:left w:val="none" w:sz="0" w:space="0" w:color="auto"/>
        <w:bottom w:val="none" w:sz="0" w:space="0" w:color="auto"/>
        <w:right w:val="none" w:sz="0" w:space="0" w:color="auto"/>
      </w:divBdr>
    </w:div>
    <w:div w:id="1198662084">
      <w:bodyDiv w:val="1"/>
      <w:marLeft w:val="0"/>
      <w:marRight w:val="0"/>
      <w:marTop w:val="0"/>
      <w:marBottom w:val="0"/>
      <w:divBdr>
        <w:top w:val="none" w:sz="0" w:space="0" w:color="auto"/>
        <w:left w:val="none" w:sz="0" w:space="0" w:color="auto"/>
        <w:bottom w:val="none" w:sz="0" w:space="0" w:color="auto"/>
        <w:right w:val="none" w:sz="0" w:space="0" w:color="auto"/>
      </w:divBdr>
    </w:div>
    <w:div w:id="1205827023">
      <w:bodyDiv w:val="1"/>
      <w:marLeft w:val="0"/>
      <w:marRight w:val="0"/>
      <w:marTop w:val="0"/>
      <w:marBottom w:val="0"/>
      <w:divBdr>
        <w:top w:val="none" w:sz="0" w:space="0" w:color="auto"/>
        <w:left w:val="none" w:sz="0" w:space="0" w:color="auto"/>
        <w:bottom w:val="none" w:sz="0" w:space="0" w:color="auto"/>
        <w:right w:val="none" w:sz="0" w:space="0" w:color="auto"/>
      </w:divBdr>
    </w:div>
    <w:div w:id="1250654385">
      <w:bodyDiv w:val="1"/>
      <w:marLeft w:val="0"/>
      <w:marRight w:val="0"/>
      <w:marTop w:val="0"/>
      <w:marBottom w:val="0"/>
      <w:divBdr>
        <w:top w:val="none" w:sz="0" w:space="0" w:color="auto"/>
        <w:left w:val="none" w:sz="0" w:space="0" w:color="auto"/>
        <w:bottom w:val="none" w:sz="0" w:space="0" w:color="auto"/>
        <w:right w:val="none" w:sz="0" w:space="0" w:color="auto"/>
      </w:divBdr>
    </w:div>
    <w:div w:id="1260404782">
      <w:bodyDiv w:val="1"/>
      <w:marLeft w:val="0"/>
      <w:marRight w:val="0"/>
      <w:marTop w:val="0"/>
      <w:marBottom w:val="0"/>
      <w:divBdr>
        <w:top w:val="none" w:sz="0" w:space="0" w:color="auto"/>
        <w:left w:val="none" w:sz="0" w:space="0" w:color="auto"/>
        <w:bottom w:val="none" w:sz="0" w:space="0" w:color="auto"/>
        <w:right w:val="none" w:sz="0" w:space="0" w:color="auto"/>
      </w:divBdr>
    </w:div>
    <w:div w:id="1260483062">
      <w:bodyDiv w:val="1"/>
      <w:marLeft w:val="0"/>
      <w:marRight w:val="0"/>
      <w:marTop w:val="0"/>
      <w:marBottom w:val="0"/>
      <w:divBdr>
        <w:top w:val="none" w:sz="0" w:space="0" w:color="auto"/>
        <w:left w:val="none" w:sz="0" w:space="0" w:color="auto"/>
        <w:bottom w:val="none" w:sz="0" w:space="0" w:color="auto"/>
        <w:right w:val="none" w:sz="0" w:space="0" w:color="auto"/>
      </w:divBdr>
    </w:div>
    <w:div w:id="1271470746">
      <w:bodyDiv w:val="1"/>
      <w:marLeft w:val="0"/>
      <w:marRight w:val="0"/>
      <w:marTop w:val="0"/>
      <w:marBottom w:val="0"/>
      <w:divBdr>
        <w:top w:val="none" w:sz="0" w:space="0" w:color="auto"/>
        <w:left w:val="none" w:sz="0" w:space="0" w:color="auto"/>
        <w:bottom w:val="none" w:sz="0" w:space="0" w:color="auto"/>
        <w:right w:val="none" w:sz="0" w:space="0" w:color="auto"/>
      </w:divBdr>
    </w:div>
    <w:div w:id="1272400745">
      <w:bodyDiv w:val="1"/>
      <w:marLeft w:val="0"/>
      <w:marRight w:val="0"/>
      <w:marTop w:val="0"/>
      <w:marBottom w:val="0"/>
      <w:divBdr>
        <w:top w:val="none" w:sz="0" w:space="0" w:color="auto"/>
        <w:left w:val="none" w:sz="0" w:space="0" w:color="auto"/>
        <w:bottom w:val="none" w:sz="0" w:space="0" w:color="auto"/>
        <w:right w:val="none" w:sz="0" w:space="0" w:color="auto"/>
      </w:divBdr>
    </w:div>
    <w:div w:id="1309554187">
      <w:bodyDiv w:val="1"/>
      <w:marLeft w:val="0"/>
      <w:marRight w:val="0"/>
      <w:marTop w:val="0"/>
      <w:marBottom w:val="0"/>
      <w:divBdr>
        <w:top w:val="none" w:sz="0" w:space="0" w:color="auto"/>
        <w:left w:val="none" w:sz="0" w:space="0" w:color="auto"/>
        <w:bottom w:val="none" w:sz="0" w:space="0" w:color="auto"/>
        <w:right w:val="none" w:sz="0" w:space="0" w:color="auto"/>
      </w:divBdr>
    </w:div>
    <w:div w:id="1312057543">
      <w:bodyDiv w:val="1"/>
      <w:marLeft w:val="0"/>
      <w:marRight w:val="0"/>
      <w:marTop w:val="0"/>
      <w:marBottom w:val="0"/>
      <w:divBdr>
        <w:top w:val="none" w:sz="0" w:space="0" w:color="auto"/>
        <w:left w:val="none" w:sz="0" w:space="0" w:color="auto"/>
        <w:bottom w:val="none" w:sz="0" w:space="0" w:color="auto"/>
        <w:right w:val="none" w:sz="0" w:space="0" w:color="auto"/>
      </w:divBdr>
    </w:div>
    <w:div w:id="1316955742">
      <w:bodyDiv w:val="1"/>
      <w:marLeft w:val="0"/>
      <w:marRight w:val="0"/>
      <w:marTop w:val="0"/>
      <w:marBottom w:val="0"/>
      <w:divBdr>
        <w:top w:val="none" w:sz="0" w:space="0" w:color="auto"/>
        <w:left w:val="none" w:sz="0" w:space="0" w:color="auto"/>
        <w:bottom w:val="none" w:sz="0" w:space="0" w:color="auto"/>
        <w:right w:val="none" w:sz="0" w:space="0" w:color="auto"/>
      </w:divBdr>
    </w:div>
    <w:div w:id="1324091619">
      <w:bodyDiv w:val="1"/>
      <w:marLeft w:val="0"/>
      <w:marRight w:val="0"/>
      <w:marTop w:val="0"/>
      <w:marBottom w:val="0"/>
      <w:divBdr>
        <w:top w:val="none" w:sz="0" w:space="0" w:color="auto"/>
        <w:left w:val="none" w:sz="0" w:space="0" w:color="auto"/>
        <w:bottom w:val="none" w:sz="0" w:space="0" w:color="auto"/>
        <w:right w:val="none" w:sz="0" w:space="0" w:color="auto"/>
      </w:divBdr>
    </w:div>
    <w:div w:id="1328902726">
      <w:bodyDiv w:val="1"/>
      <w:marLeft w:val="0"/>
      <w:marRight w:val="0"/>
      <w:marTop w:val="0"/>
      <w:marBottom w:val="0"/>
      <w:divBdr>
        <w:top w:val="none" w:sz="0" w:space="0" w:color="auto"/>
        <w:left w:val="none" w:sz="0" w:space="0" w:color="auto"/>
        <w:bottom w:val="none" w:sz="0" w:space="0" w:color="auto"/>
        <w:right w:val="none" w:sz="0" w:space="0" w:color="auto"/>
      </w:divBdr>
    </w:div>
    <w:div w:id="1333489002">
      <w:bodyDiv w:val="1"/>
      <w:marLeft w:val="0"/>
      <w:marRight w:val="0"/>
      <w:marTop w:val="0"/>
      <w:marBottom w:val="0"/>
      <w:divBdr>
        <w:top w:val="none" w:sz="0" w:space="0" w:color="auto"/>
        <w:left w:val="none" w:sz="0" w:space="0" w:color="auto"/>
        <w:bottom w:val="none" w:sz="0" w:space="0" w:color="auto"/>
        <w:right w:val="none" w:sz="0" w:space="0" w:color="auto"/>
      </w:divBdr>
    </w:div>
    <w:div w:id="1337027955">
      <w:bodyDiv w:val="1"/>
      <w:marLeft w:val="0"/>
      <w:marRight w:val="0"/>
      <w:marTop w:val="0"/>
      <w:marBottom w:val="0"/>
      <w:divBdr>
        <w:top w:val="none" w:sz="0" w:space="0" w:color="auto"/>
        <w:left w:val="none" w:sz="0" w:space="0" w:color="auto"/>
        <w:bottom w:val="none" w:sz="0" w:space="0" w:color="auto"/>
        <w:right w:val="none" w:sz="0" w:space="0" w:color="auto"/>
      </w:divBdr>
    </w:div>
    <w:div w:id="1349142628">
      <w:bodyDiv w:val="1"/>
      <w:marLeft w:val="0"/>
      <w:marRight w:val="0"/>
      <w:marTop w:val="0"/>
      <w:marBottom w:val="0"/>
      <w:divBdr>
        <w:top w:val="none" w:sz="0" w:space="0" w:color="auto"/>
        <w:left w:val="none" w:sz="0" w:space="0" w:color="auto"/>
        <w:bottom w:val="none" w:sz="0" w:space="0" w:color="auto"/>
        <w:right w:val="none" w:sz="0" w:space="0" w:color="auto"/>
      </w:divBdr>
    </w:div>
    <w:div w:id="1353457462">
      <w:bodyDiv w:val="1"/>
      <w:marLeft w:val="0"/>
      <w:marRight w:val="0"/>
      <w:marTop w:val="0"/>
      <w:marBottom w:val="0"/>
      <w:divBdr>
        <w:top w:val="none" w:sz="0" w:space="0" w:color="auto"/>
        <w:left w:val="none" w:sz="0" w:space="0" w:color="auto"/>
        <w:bottom w:val="none" w:sz="0" w:space="0" w:color="auto"/>
        <w:right w:val="none" w:sz="0" w:space="0" w:color="auto"/>
      </w:divBdr>
    </w:div>
    <w:div w:id="1368212771">
      <w:bodyDiv w:val="1"/>
      <w:marLeft w:val="0"/>
      <w:marRight w:val="0"/>
      <w:marTop w:val="0"/>
      <w:marBottom w:val="0"/>
      <w:divBdr>
        <w:top w:val="none" w:sz="0" w:space="0" w:color="auto"/>
        <w:left w:val="none" w:sz="0" w:space="0" w:color="auto"/>
        <w:bottom w:val="none" w:sz="0" w:space="0" w:color="auto"/>
        <w:right w:val="none" w:sz="0" w:space="0" w:color="auto"/>
      </w:divBdr>
    </w:div>
    <w:div w:id="1371884486">
      <w:bodyDiv w:val="1"/>
      <w:marLeft w:val="0"/>
      <w:marRight w:val="0"/>
      <w:marTop w:val="0"/>
      <w:marBottom w:val="0"/>
      <w:divBdr>
        <w:top w:val="none" w:sz="0" w:space="0" w:color="auto"/>
        <w:left w:val="none" w:sz="0" w:space="0" w:color="auto"/>
        <w:bottom w:val="none" w:sz="0" w:space="0" w:color="auto"/>
        <w:right w:val="none" w:sz="0" w:space="0" w:color="auto"/>
      </w:divBdr>
    </w:div>
    <w:div w:id="1379089053">
      <w:bodyDiv w:val="1"/>
      <w:marLeft w:val="0"/>
      <w:marRight w:val="0"/>
      <w:marTop w:val="0"/>
      <w:marBottom w:val="0"/>
      <w:divBdr>
        <w:top w:val="none" w:sz="0" w:space="0" w:color="auto"/>
        <w:left w:val="none" w:sz="0" w:space="0" w:color="auto"/>
        <w:bottom w:val="none" w:sz="0" w:space="0" w:color="auto"/>
        <w:right w:val="none" w:sz="0" w:space="0" w:color="auto"/>
      </w:divBdr>
    </w:div>
    <w:div w:id="1379209044">
      <w:bodyDiv w:val="1"/>
      <w:marLeft w:val="0"/>
      <w:marRight w:val="0"/>
      <w:marTop w:val="0"/>
      <w:marBottom w:val="0"/>
      <w:divBdr>
        <w:top w:val="none" w:sz="0" w:space="0" w:color="auto"/>
        <w:left w:val="none" w:sz="0" w:space="0" w:color="auto"/>
        <w:bottom w:val="none" w:sz="0" w:space="0" w:color="auto"/>
        <w:right w:val="none" w:sz="0" w:space="0" w:color="auto"/>
      </w:divBdr>
    </w:div>
    <w:div w:id="1380084838">
      <w:bodyDiv w:val="1"/>
      <w:marLeft w:val="0"/>
      <w:marRight w:val="0"/>
      <w:marTop w:val="0"/>
      <w:marBottom w:val="0"/>
      <w:divBdr>
        <w:top w:val="none" w:sz="0" w:space="0" w:color="auto"/>
        <w:left w:val="none" w:sz="0" w:space="0" w:color="auto"/>
        <w:bottom w:val="none" w:sz="0" w:space="0" w:color="auto"/>
        <w:right w:val="none" w:sz="0" w:space="0" w:color="auto"/>
      </w:divBdr>
    </w:div>
    <w:div w:id="1381246880">
      <w:bodyDiv w:val="1"/>
      <w:marLeft w:val="0"/>
      <w:marRight w:val="0"/>
      <w:marTop w:val="0"/>
      <w:marBottom w:val="0"/>
      <w:divBdr>
        <w:top w:val="none" w:sz="0" w:space="0" w:color="auto"/>
        <w:left w:val="none" w:sz="0" w:space="0" w:color="auto"/>
        <w:bottom w:val="none" w:sz="0" w:space="0" w:color="auto"/>
        <w:right w:val="none" w:sz="0" w:space="0" w:color="auto"/>
      </w:divBdr>
    </w:div>
    <w:div w:id="1381788255">
      <w:bodyDiv w:val="1"/>
      <w:marLeft w:val="0"/>
      <w:marRight w:val="0"/>
      <w:marTop w:val="0"/>
      <w:marBottom w:val="0"/>
      <w:divBdr>
        <w:top w:val="none" w:sz="0" w:space="0" w:color="auto"/>
        <w:left w:val="none" w:sz="0" w:space="0" w:color="auto"/>
        <w:bottom w:val="none" w:sz="0" w:space="0" w:color="auto"/>
        <w:right w:val="none" w:sz="0" w:space="0" w:color="auto"/>
      </w:divBdr>
    </w:div>
    <w:div w:id="1395423273">
      <w:bodyDiv w:val="1"/>
      <w:marLeft w:val="0"/>
      <w:marRight w:val="0"/>
      <w:marTop w:val="0"/>
      <w:marBottom w:val="0"/>
      <w:divBdr>
        <w:top w:val="none" w:sz="0" w:space="0" w:color="auto"/>
        <w:left w:val="none" w:sz="0" w:space="0" w:color="auto"/>
        <w:bottom w:val="none" w:sz="0" w:space="0" w:color="auto"/>
        <w:right w:val="none" w:sz="0" w:space="0" w:color="auto"/>
      </w:divBdr>
    </w:div>
    <w:div w:id="1395591784">
      <w:bodyDiv w:val="1"/>
      <w:marLeft w:val="0"/>
      <w:marRight w:val="0"/>
      <w:marTop w:val="0"/>
      <w:marBottom w:val="0"/>
      <w:divBdr>
        <w:top w:val="none" w:sz="0" w:space="0" w:color="auto"/>
        <w:left w:val="none" w:sz="0" w:space="0" w:color="auto"/>
        <w:bottom w:val="none" w:sz="0" w:space="0" w:color="auto"/>
        <w:right w:val="none" w:sz="0" w:space="0" w:color="auto"/>
      </w:divBdr>
    </w:div>
    <w:div w:id="1398550918">
      <w:bodyDiv w:val="1"/>
      <w:marLeft w:val="0"/>
      <w:marRight w:val="0"/>
      <w:marTop w:val="0"/>
      <w:marBottom w:val="0"/>
      <w:divBdr>
        <w:top w:val="none" w:sz="0" w:space="0" w:color="auto"/>
        <w:left w:val="none" w:sz="0" w:space="0" w:color="auto"/>
        <w:bottom w:val="none" w:sz="0" w:space="0" w:color="auto"/>
        <w:right w:val="none" w:sz="0" w:space="0" w:color="auto"/>
      </w:divBdr>
    </w:div>
    <w:div w:id="1404141430">
      <w:bodyDiv w:val="1"/>
      <w:marLeft w:val="0"/>
      <w:marRight w:val="0"/>
      <w:marTop w:val="0"/>
      <w:marBottom w:val="0"/>
      <w:divBdr>
        <w:top w:val="none" w:sz="0" w:space="0" w:color="auto"/>
        <w:left w:val="none" w:sz="0" w:space="0" w:color="auto"/>
        <w:bottom w:val="none" w:sz="0" w:space="0" w:color="auto"/>
        <w:right w:val="none" w:sz="0" w:space="0" w:color="auto"/>
      </w:divBdr>
    </w:div>
    <w:div w:id="1419791609">
      <w:bodyDiv w:val="1"/>
      <w:marLeft w:val="0"/>
      <w:marRight w:val="0"/>
      <w:marTop w:val="0"/>
      <w:marBottom w:val="0"/>
      <w:divBdr>
        <w:top w:val="none" w:sz="0" w:space="0" w:color="auto"/>
        <w:left w:val="none" w:sz="0" w:space="0" w:color="auto"/>
        <w:bottom w:val="none" w:sz="0" w:space="0" w:color="auto"/>
        <w:right w:val="none" w:sz="0" w:space="0" w:color="auto"/>
      </w:divBdr>
    </w:div>
    <w:div w:id="1442142050">
      <w:bodyDiv w:val="1"/>
      <w:marLeft w:val="0"/>
      <w:marRight w:val="0"/>
      <w:marTop w:val="0"/>
      <w:marBottom w:val="0"/>
      <w:divBdr>
        <w:top w:val="none" w:sz="0" w:space="0" w:color="auto"/>
        <w:left w:val="none" w:sz="0" w:space="0" w:color="auto"/>
        <w:bottom w:val="none" w:sz="0" w:space="0" w:color="auto"/>
        <w:right w:val="none" w:sz="0" w:space="0" w:color="auto"/>
      </w:divBdr>
    </w:div>
    <w:div w:id="1445151718">
      <w:bodyDiv w:val="1"/>
      <w:marLeft w:val="0"/>
      <w:marRight w:val="0"/>
      <w:marTop w:val="0"/>
      <w:marBottom w:val="0"/>
      <w:divBdr>
        <w:top w:val="none" w:sz="0" w:space="0" w:color="auto"/>
        <w:left w:val="none" w:sz="0" w:space="0" w:color="auto"/>
        <w:bottom w:val="none" w:sz="0" w:space="0" w:color="auto"/>
        <w:right w:val="none" w:sz="0" w:space="0" w:color="auto"/>
      </w:divBdr>
    </w:div>
    <w:div w:id="1447575413">
      <w:bodyDiv w:val="1"/>
      <w:marLeft w:val="0"/>
      <w:marRight w:val="0"/>
      <w:marTop w:val="0"/>
      <w:marBottom w:val="0"/>
      <w:divBdr>
        <w:top w:val="none" w:sz="0" w:space="0" w:color="auto"/>
        <w:left w:val="none" w:sz="0" w:space="0" w:color="auto"/>
        <w:bottom w:val="none" w:sz="0" w:space="0" w:color="auto"/>
        <w:right w:val="none" w:sz="0" w:space="0" w:color="auto"/>
      </w:divBdr>
    </w:div>
    <w:div w:id="1447697218">
      <w:bodyDiv w:val="1"/>
      <w:marLeft w:val="0"/>
      <w:marRight w:val="0"/>
      <w:marTop w:val="0"/>
      <w:marBottom w:val="0"/>
      <w:divBdr>
        <w:top w:val="none" w:sz="0" w:space="0" w:color="auto"/>
        <w:left w:val="none" w:sz="0" w:space="0" w:color="auto"/>
        <w:bottom w:val="none" w:sz="0" w:space="0" w:color="auto"/>
        <w:right w:val="none" w:sz="0" w:space="0" w:color="auto"/>
      </w:divBdr>
    </w:div>
    <w:div w:id="1465198076">
      <w:bodyDiv w:val="1"/>
      <w:marLeft w:val="0"/>
      <w:marRight w:val="0"/>
      <w:marTop w:val="0"/>
      <w:marBottom w:val="0"/>
      <w:divBdr>
        <w:top w:val="none" w:sz="0" w:space="0" w:color="auto"/>
        <w:left w:val="none" w:sz="0" w:space="0" w:color="auto"/>
        <w:bottom w:val="none" w:sz="0" w:space="0" w:color="auto"/>
        <w:right w:val="none" w:sz="0" w:space="0" w:color="auto"/>
      </w:divBdr>
    </w:div>
    <w:div w:id="1472553049">
      <w:bodyDiv w:val="1"/>
      <w:marLeft w:val="0"/>
      <w:marRight w:val="0"/>
      <w:marTop w:val="0"/>
      <w:marBottom w:val="0"/>
      <w:divBdr>
        <w:top w:val="none" w:sz="0" w:space="0" w:color="auto"/>
        <w:left w:val="none" w:sz="0" w:space="0" w:color="auto"/>
        <w:bottom w:val="none" w:sz="0" w:space="0" w:color="auto"/>
        <w:right w:val="none" w:sz="0" w:space="0" w:color="auto"/>
      </w:divBdr>
    </w:div>
    <w:div w:id="1476289302">
      <w:bodyDiv w:val="1"/>
      <w:marLeft w:val="0"/>
      <w:marRight w:val="0"/>
      <w:marTop w:val="0"/>
      <w:marBottom w:val="0"/>
      <w:divBdr>
        <w:top w:val="none" w:sz="0" w:space="0" w:color="auto"/>
        <w:left w:val="none" w:sz="0" w:space="0" w:color="auto"/>
        <w:bottom w:val="none" w:sz="0" w:space="0" w:color="auto"/>
        <w:right w:val="none" w:sz="0" w:space="0" w:color="auto"/>
      </w:divBdr>
    </w:div>
    <w:div w:id="1479107605">
      <w:bodyDiv w:val="1"/>
      <w:marLeft w:val="0"/>
      <w:marRight w:val="0"/>
      <w:marTop w:val="0"/>
      <w:marBottom w:val="0"/>
      <w:divBdr>
        <w:top w:val="none" w:sz="0" w:space="0" w:color="auto"/>
        <w:left w:val="none" w:sz="0" w:space="0" w:color="auto"/>
        <w:bottom w:val="none" w:sz="0" w:space="0" w:color="auto"/>
        <w:right w:val="none" w:sz="0" w:space="0" w:color="auto"/>
      </w:divBdr>
    </w:div>
    <w:div w:id="1501457877">
      <w:bodyDiv w:val="1"/>
      <w:marLeft w:val="0"/>
      <w:marRight w:val="0"/>
      <w:marTop w:val="0"/>
      <w:marBottom w:val="0"/>
      <w:divBdr>
        <w:top w:val="none" w:sz="0" w:space="0" w:color="auto"/>
        <w:left w:val="none" w:sz="0" w:space="0" w:color="auto"/>
        <w:bottom w:val="none" w:sz="0" w:space="0" w:color="auto"/>
        <w:right w:val="none" w:sz="0" w:space="0" w:color="auto"/>
      </w:divBdr>
    </w:div>
    <w:div w:id="1501701069">
      <w:bodyDiv w:val="1"/>
      <w:marLeft w:val="0"/>
      <w:marRight w:val="0"/>
      <w:marTop w:val="0"/>
      <w:marBottom w:val="0"/>
      <w:divBdr>
        <w:top w:val="none" w:sz="0" w:space="0" w:color="auto"/>
        <w:left w:val="none" w:sz="0" w:space="0" w:color="auto"/>
        <w:bottom w:val="none" w:sz="0" w:space="0" w:color="auto"/>
        <w:right w:val="none" w:sz="0" w:space="0" w:color="auto"/>
      </w:divBdr>
    </w:div>
    <w:div w:id="1532918234">
      <w:bodyDiv w:val="1"/>
      <w:marLeft w:val="0"/>
      <w:marRight w:val="0"/>
      <w:marTop w:val="0"/>
      <w:marBottom w:val="0"/>
      <w:divBdr>
        <w:top w:val="none" w:sz="0" w:space="0" w:color="auto"/>
        <w:left w:val="none" w:sz="0" w:space="0" w:color="auto"/>
        <w:bottom w:val="none" w:sz="0" w:space="0" w:color="auto"/>
        <w:right w:val="none" w:sz="0" w:space="0" w:color="auto"/>
      </w:divBdr>
    </w:div>
    <w:div w:id="1535538435">
      <w:bodyDiv w:val="1"/>
      <w:marLeft w:val="0"/>
      <w:marRight w:val="0"/>
      <w:marTop w:val="0"/>
      <w:marBottom w:val="0"/>
      <w:divBdr>
        <w:top w:val="none" w:sz="0" w:space="0" w:color="auto"/>
        <w:left w:val="none" w:sz="0" w:space="0" w:color="auto"/>
        <w:bottom w:val="none" w:sz="0" w:space="0" w:color="auto"/>
        <w:right w:val="none" w:sz="0" w:space="0" w:color="auto"/>
      </w:divBdr>
    </w:div>
    <w:div w:id="1557164184">
      <w:bodyDiv w:val="1"/>
      <w:marLeft w:val="0"/>
      <w:marRight w:val="0"/>
      <w:marTop w:val="0"/>
      <w:marBottom w:val="0"/>
      <w:divBdr>
        <w:top w:val="none" w:sz="0" w:space="0" w:color="auto"/>
        <w:left w:val="none" w:sz="0" w:space="0" w:color="auto"/>
        <w:bottom w:val="none" w:sz="0" w:space="0" w:color="auto"/>
        <w:right w:val="none" w:sz="0" w:space="0" w:color="auto"/>
      </w:divBdr>
    </w:div>
    <w:div w:id="1558474464">
      <w:bodyDiv w:val="1"/>
      <w:marLeft w:val="0"/>
      <w:marRight w:val="0"/>
      <w:marTop w:val="0"/>
      <w:marBottom w:val="0"/>
      <w:divBdr>
        <w:top w:val="none" w:sz="0" w:space="0" w:color="auto"/>
        <w:left w:val="none" w:sz="0" w:space="0" w:color="auto"/>
        <w:bottom w:val="none" w:sz="0" w:space="0" w:color="auto"/>
        <w:right w:val="none" w:sz="0" w:space="0" w:color="auto"/>
      </w:divBdr>
    </w:div>
    <w:div w:id="1571579372">
      <w:bodyDiv w:val="1"/>
      <w:marLeft w:val="0"/>
      <w:marRight w:val="0"/>
      <w:marTop w:val="0"/>
      <w:marBottom w:val="0"/>
      <w:divBdr>
        <w:top w:val="none" w:sz="0" w:space="0" w:color="auto"/>
        <w:left w:val="none" w:sz="0" w:space="0" w:color="auto"/>
        <w:bottom w:val="none" w:sz="0" w:space="0" w:color="auto"/>
        <w:right w:val="none" w:sz="0" w:space="0" w:color="auto"/>
      </w:divBdr>
    </w:div>
    <w:div w:id="1578203144">
      <w:bodyDiv w:val="1"/>
      <w:marLeft w:val="0"/>
      <w:marRight w:val="0"/>
      <w:marTop w:val="0"/>
      <w:marBottom w:val="0"/>
      <w:divBdr>
        <w:top w:val="none" w:sz="0" w:space="0" w:color="auto"/>
        <w:left w:val="none" w:sz="0" w:space="0" w:color="auto"/>
        <w:bottom w:val="none" w:sz="0" w:space="0" w:color="auto"/>
        <w:right w:val="none" w:sz="0" w:space="0" w:color="auto"/>
      </w:divBdr>
    </w:div>
    <w:div w:id="1578634015">
      <w:bodyDiv w:val="1"/>
      <w:marLeft w:val="0"/>
      <w:marRight w:val="0"/>
      <w:marTop w:val="0"/>
      <w:marBottom w:val="0"/>
      <w:divBdr>
        <w:top w:val="none" w:sz="0" w:space="0" w:color="auto"/>
        <w:left w:val="none" w:sz="0" w:space="0" w:color="auto"/>
        <w:bottom w:val="none" w:sz="0" w:space="0" w:color="auto"/>
        <w:right w:val="none" w:sz="0" w:space="0" w:color="auto"/>
      </w:divBdr>
    </w:div>
    <w:div w:id="1582987011">
      <w:bodyDiv w:val="1"/>
      <w:marLeft w:val="0"/>
      <w:marRight w:val="0"/>
      <w:marTop w:val="0"/>
      <w:marBottom w:val="0"/>
      <w:divBdr>
        <w:top w:val="none" w:sz="0" w:space="0" w:color="auto"/>
        <w:left w:val="none" w:sz="0" w:space="0" w:color="auto"/>
        <w:bottom w:val="none" w:sz="0" w:space="0" w:color="auto"/>
        <w:right w:val="none" w:sz="0" w:space="0" w:color="auto"/>
      </w:divBdr>
    </w:div>
    <w:div w:id="1594312633">
      <w:bodyDiv w:val="1"/>
      <w:marLeft w:val="0"/>
      <w:marRight w:val="0"/>
      <w:marTop w:val="0"/>
      <w:marBottom w:val="0"/>
      <w:divBdr>
        <w:top w:val="none" w:sz="0" w:space="0" w:color="auto"/>
        <w:left w:val="none" w:sz="0" w:space="0" w:color="auto"/>
        <w:bottom w:val="none" w:sz="0" w:space="0" w:color="auto"/>
        <w:right w:val="none" w:sz="0" w:space="0" w:color="auto"/>
      </w:divBdr>
    </w:div>
    <w:div w:id="1594390791">
      <w:bodyDiv w:val="1"/>
      <w:marLeft w:val="0"/>
      <w:marRight w:val="0"/>
      <w:marTop w:val="0"/>
      <w:marBottom w:val="0"/>
      <w:divBdr>
        <w:top w:val="none" w:sz="0" w:space="0" w:color="auto"/>
        <w:left w:val="none" w:sz="0" w:space="0" w:color="auto"/>
        <w:bottom w:val="none" w:sz="0" w:space="0" w:color="auto"/>
        <w:right w:val="none" w:sz="0" w:space="0" w:color="auto"/>
      </w:divBdr>
    </w:div>
    <w:div w:id="1602445651">
      <w:bodyDiv w:val="1"/>
      <w:marLeft w:val="0"/>
      <w:marRight w:val="0"/>
      <w:marTop w:val="0"/>
      <w:marBottom w:val="0"/>
      <w:divBdr>
        <w:top w:val="none" w:sz="0" w:space="0" w:color="auto"/>
        <w:left w:val="none" w:sz="0" w:space="0" w:color="auto"/>
        <w:bottom w:val="none" w:sz="0" w:space="0" w:color="auto"/>
        <w:right w:val="none" w:sz="0" w:space="0" w:color="auto"/>
      </w:divBdr>
    </w:div>
    <w:div w:id="1617784561">
      <w:bodyDiv w:val="1"/>
      <w:marLeft w:val="0"/>
      <w:marRight w:val="0"/>
      <w:marTop w:val="0"/>
      <w:marBottom w:val="0"/>
      <w:divBdr>
        <w:top w:val="none" w:sz="0" w:space="0" w:color="auto"/>
        <w:left w:val="none" w:sz="0" w:space="0" w:color="auto"/>
        <w:bottom w:val="none" w:sz="0" w:space="0" w:color="auto"/>
        <w:right w:val="none" w:sz="0" w:space="0" w:color="auto"/>
      </w:divBdr>
    </w:div>
    <w:div w:id="1619332229">
      <w:bodyDiv w:val="1"/>
      <w:marLeft w:val="0"/>
      <w:marRight w:val="0"/>
      <w:marTop w:val="0"/>
      <w:marBottom w:val="0"/>
      <w:divBdr>
        <w:top w:val="none" w:sz="0" w:space="0" w:color="auto"/>
        <w:left w:val="none" w:sz="0" w:space="0" w:color="auto"/>
        <w:bottom w:val="none" w:sz="0" w:space="0" w:color="auto"/>
        <w:right w:val="none" w:sz="0" w:space="0" w:color="auto"/>
      </w:divBdr>
    </w:div>
    <w:div w:id="1631210477">
      <w:bodyDiv w:val="1"/>
      <w:marLeft w:val="0"/>
      <w:marRight w:val="0"/>
      <w:marTop w:val="0"/>
      <w:marBottom w:val="0"/>
      <w:divBdr>
        <w:top w:val="none" w:sz="0" w:space="0" w:color="auto"/>
        <w:left w:val="none" w:sz="0" w:space="0" w:color="auto"/>
        <w:bottom w:val="none" w:sz="0" w:space="0" w:color="auto"/>
        <w:right w:val="none" w:sz="0" w:space="0" w:color="auto"/>
      </w:divBdr>
    </w:div>
    <w:div w:id="1631665512">
      <w:bodyDiv w:val="1"/>
      <w:marLeft w:val="0"/>
      <w:marRight w:val="0"/>
      <w:marTop w:val="0"/>
      <w:marBottom w:val="0"/>
      <w:divBdr>
        <w:top w:val="none" w:sz="0" w:space="0" w:color="auto"/>
        <w:left w:val="none" w:sz="0" w:space="0" w:color="auto"/>
        <w:bottom w:val="none" w:sz="0" w:space="0" w:color="auto"/>
        <w:right w:val="none" w:sz="0" w:space="0" w:color="auto"/>
      </w:divBdr>
    </w:div>
    <w:div w:id="1632130491">
      <w:bodyDiv w:val="1"/>
      <w:marLeft w:val="0"/>
      <w:marRight w:val="0"/>
      <w:marTop w:val="0"/>
      <w:marBottom w:val="0"/>
      <w:divBdr>
        <w:top w:val="none" w:sz="0" w:space="0" w:color="auto"/>
        <w:left w:val="none" w:sz="0" w:space="0" w:color="auto"/>
        <w:bottom w:val="none" w:sz="0" w:space="0" w:color="auto"/>
        <w:right w:val="none" w:sz="0" w:space="0" w:color="auto"/>
      </w:divBdr>
    </w:div>
    <w:div w:id="1638871342">
      <w:bodyDiv w:val="1"/>
      <w:marLeft w:val="0"/>
      <w:marRight w:val="0"/>
      <w:marTop w:val="0"/>
      <w:marBottom w:val="0"/>
      <w:divBdr>
        <w:top w:val="none" w:sz="0" w:space="0" w:color="auto"/>
        <w:left w:val="none" w:sz="0" w:space="0" w:color="auto"/>
        <w:bottom w:val="none" w:sz="0" w:space="0" w:color="auto"/>
        <w:right w:val="none" w:sz="0" w:space="0" w:color="auto"/>
      </w:divBdr>
    </w:div>
    <w:div w:id="1648166368">
      <w:bodyDiv w:val="1"/>
      <w:marLeft w:val="0"/>
      <w:marRight w:val="0"/>
      <w:marTop w:val="0"/>
      <w:marBottom w:val="0"/>
      <w:divBdr>
        <w:top w:val="none" w:sz="0" w:space="0" w:color="auto"/>
        <w:left w:val="none" w:sz="0" w:space="0" w:color="auto"/>
        <w:bottom w:val="none" w:sz="0" w:space="0" w:color="auto"/>
        <w:right w:val="none" w:sz="0" w:space="0" w:color="auto"/>
      </w:divBdr>
    </w:div>
    <w:div w:id="1654748384">
      <w:bodyDiv w:val="1"/>
      <w:marLeft w:val="0"/>
      <w:marRight w:val="0"/>
      <w:marTop w:val="0"/>
      <w:marBottom w:val="0"/>
      <w:divBdr>
        <w:top w:val="none" w:sz="0" w:space="0" w:color="auto"/>
        <w:left w:val="none" w:sz="0" w:space="0" w:color="auto"/>
        <w:bottom w:val="none" w:sz="0" w:space="0" w:color="auto"/>
        <w:right w:val="none" w:sz="0" w:space="0" w:color="auto"/>
      </w:divBdr>
    </w:div>
    <w:div w:id="1659577914">
      <w:bodyDiv w:val="1"/>
      <w:marLeft w:val="0"/>
      <w:marRight w:val="0"/>
      <w:marTop w:val="0"/>
      <w:marBottom w:val="0"/>
      <w:divBdr>
        <w:top w:val="none" w:sz="0" w:space="0" w:color="auto"/>
        <w:left w:val="none" w:sz="0" w:space="0" w:color="auto"/>
        <w:bottom w:val="none" w:sz="0" w:space="0" w:color="auto"/>
        <w:right w:val="none" w:sz="0" w:space="0" w:color="auto"/>
      </w:divBdr>
    </w:div>
    <w:div w:id="1663199083">
      <w:bodyDiv w:val="1"/>
      <w:marLeft w:val="0"/>
      <w:marRight w:val="0"/>
      <w:marTop w:val="0"/>
      <w:marBottom w:val="0"/>
      <w:divBdr>
        <w:top w:val="none" w:sz="0" w:space="0" w:color="auto"/>
        <w:left w:val="none" w:sz="0" w:space="0" w:color="auto"/>
        <w:bottom w:val="none" w:sz="0" w:space="0" w:color="auto"/>
        <w:right w:val="none" w:sz="0" w:space="0" w:color="auto"/>
      </w:divBdr>
    </w:div>
    <w:div w:id="1675764658">
      <w:bodyDiv w:val="1"/>
      <w:marLeft w:val="0"/>
      <w:marRight w:val="0"/>
      <w:marTop w:val="0"/>
      <w:marBottom w:val="0"/>
      <w:divBdr>
        <w:top w:val="none" w:sz="0" w:space="0" w:color="auto"/>
        <w:left w:val="none" w:sz="0" w:space="0" w:color="auto"/>
        <w:bottom w:val="none" w:sz="0" w:space="0" w:color="auto"/>
        <w:right w:val="none" w:sz="0" w:space="0" w:color="auto"/>
      </w:divBdr>
    </w:div>
    <w:div w:id="1677268351">
      <w:bodyDiv w:val="1"/>
      <w:marLeft w:val="0"/>
      <w:marRight w:val="0"/>
      <w:marTop w:val="0"/>
      <w:marBottom w:val="0"/>
      <w:divBdr>
        <w:top w:val="none" w:sz="0" w:space="0" w:color="auto"/>
        <w:left w:val="none" w:sz="0" w:space="0" w:color="auto"/>
        <w:bottom w:val="none" w:sz="0" w:space="0" w:color="auto"/>
        <w:right w:val="none" w:sz="0" w:space="0" w:color="auto"/>
      </w:divBdr>
    </w:div>
    <w:div w:id="1681858898">
      <w:bodyDiv w:val="1"/>
      <w:marLeft w:val="0"/>
      <w:marRight w:val="0"/>
      <w:marTop w:val="0"/>
      <w:marBottom w:val="0"/>
      <w:divBdr>
        <w:top w:val="none" w:sz="0" w:space="0" w:color="auto"/>
        <w:left w:val="none" w:sz="0" w:space="0" w:color="auto"/>
        <w:bottom w:val="none" w:sz="0" w:space="0" w:color="auto"/>
        <w:right w:val="none" w:sz="0" w:space="0" w:color="auto"/>
      </w:divBdr>
    </w:div>
    <w:div w:id="1690372810">
      <w:bodyDiv w:val="1"/>
      <w:marLeft w:val="0"/>
      <w:marRight w:val="0"/>
      <w:marTop w:val="0"/>
      <w:marBottom w:val="0"/>
      <w:divBdr>
        <w:top w:val="none" w:sz="0" w:space="0" w:color="auto"/>
        <w:left w:val="none" w:sz="0" w:space="0" w:color="auto"/>
        <w:bottom w:val="none" w:sz="0" w:space="0" w:color="auto"/>
        <w:right w:val="none" w:sz="0" w:space="0" w:color="auto"/>
      </w:divBdr>
    </w:div>
    <w:div w:id="1698580805">
      <w:bodyDiv w:val="1"/>
      <w:marLeft w:val="0"/>
      <w:marRight w:val="0"/>
      <w:marTop w:val="0"/>
      <w:marBottom w:val="0"/>
      <w:divBdr>
        <w:top w:val="none" w:sz="0" w:space="0" w:color="auto"/>
        <w:left w:val="none" w:sz="0" w:space="0" w:color="auto"/>
        <w:bottom w:val="none" w:sz="0" w:space="0" w:color="auto"/>
        <w:right w:val="none" w:sz="0" w:space="0" w:color="auto"/>
      </w:divBdr>
    </w:div>
    <w:div w:id="1700163091">
      <w:bodyDiv w:val="1"/>
      <w:marLeft w:val="0"/>
      <w:marRight w:val="0"/>
      <w:marTop w:val="0"/>
      <w:marBottom w:val="0"/>
      <w:divBdr>
        <w:top w:val="none" w:sz="0" w:space="0" w:color="auto"/>
        <w:left w:val="none" w:sz="0" w:space="0" w:color="auto"/>
        <w:bottom w:val="none" w:sz="0" w:space="0" w:color="auto"/>
        <w:right w:val="none" w:sz="0" w:space="0" w:color="auto"/>
      </w:divBdr>
    </w:div>
    <w:div w:id="1701054369">
      <w:bodyDiv w:val="1"/>
      <w:marLeft w:val="0"/>
      <w:marRight w:val="0"/>
      <w:marTop w:val="0"/>
      <w:marBottom w:val="0"/>
      <w:divBdr>
        <w:top w:val="none" w:sz="0" w:space="0" w:color="auto"/>
        <w:left w:val="none" w:sz="0" w:space="0" w:color="auto"/>
        <w:bottom w:val="none" w:sz="0" w:space="0" w:color="auto"/>
        <w:right w:val="none" w:sz="0" w:space="0" w:color="auto"/>
      </w:divBdr>
    </w:div>
    <w:div w:id="1701470557">
      <w:bodyDiv w:val="1"/>
      <w:marLeft w:val="0"/>
      <w:marRight w:val="0"/>
      <w:marTop w:val="0"/>
      <w:marBottom w:val="0"/>
      <w:divBdr>
        <w:top w:val="none" w:sz="0" w:space="0" w:color="auto"/>
        <w:left w:val="none" w:sz="0" w:space="0" w:color="auto"/>
        <w:bottom w:val="none" w:sz="0" w:space="0" w:color="auto"/>
        <w:right w:val="none" w:sz="0" w:space="0" w:color="auto"/>
      </w:divBdr>
    </w:div>
    <w:div w:id="1719353556">
      <w:bodyDiv w:val="1"/>
      <w:marLeft w:val="0"/>
      <w:marRight w:val="0"/>
      <w:marTop w:val="0"/>
      <w:marBottom w:val="0"/>
      <w:divBdr>
        <w:top w:val="none" w:sz="0" w:space="0" w:color="auto"/>
        <w:left w:val="none" w:sz="0" w:space="0" w:color="auto"/>
        <w:bottom w:val="none" w:sz="0" w:space="0" w:color="auto"/>
        <w:right w:val="none" w:sz="0" w:space="0" w:color="auto"/>
      </w:divBdr>
    </w:div>
    <w:div w:id="1720283449">
      <w:bodyDiv w:val="1"/>
      <w:marLeft w:val="0"/>
      <w:marRight w:val="0"/>
      <w:marTop w:val="0"/>
      <w:marBottom w:val="0"/>
      <w:divBdr>
        <w:top w:val="none" w:sz="0" w:space="0" w:color="auto"/>
        <w:left w:val="none" w:sz="0" w:space="0" w:color="auto"/>
        <w:bottom w:val="none" w:sz="0" w:space="0" w:color="auto"/>
        <w:right w:val="none" w:sz="0" w:space="0" w:color="auto"/>
      </w:divBdr>
    </w:div>
    <w:div w:id="1724254310">
      <w:bodyDiv w:val="1"/>
      <w:marLeft w:val="0"/>
      <w:marRight w:val="0"/>
      <w:marTop w:val="0"/>
      <w:marBottom w:val="0"/>
      <w:divBdr>
        <w:top w:val="none" w:sz="0" w:space="0" w:color="auto"/>
        <w:left w:val="none" w:sz="0" w:space="0" w:color="auto"/>
        <w:bottom w:val="none" w:sz="0" w:space="0" w:color="auto"/>
        <w:right w:val="none" w:sz="0" w:space="0" w:color="auto"/>
      </w:divBdr>
    </w:div>
    <w:div w:id="1735422031">
      <w:bodyDiv w:val="1"/>
      <w:marLeft w:val="0"/>
      <w:marRight w:val="0"/>
      <w:marTop w:val="0"/>
      <w:marBottom w:val="0"/>
      <w:divBdr>
        <w:top w:val="none" w:sz="0" w:space="0" w:color="auto"/>
        <w:left w:val="none" w:sz="0" w:space="0" w:color="auto"/>
        <w:bottom w:val="none" w:sz="0" w:space="0" w:color="auto"/>
        <w:right w:val="none" w:sz="0" w:space="0" w:color="auto"/>
      </w:divBdr>
    </w:div>
    <w:div w:id="1741055580">
      <w:bodyDiv w:val="1"/>
      <w:marLeft w:val="0"/>
      <w:marRight w:val="0"/>
      <w:marTop w:val="0"/>
      <w:marBottom w:val="0"/>
      <w:divBdr>
        <w:top w:val="none" w:sz="0" w:space="0" w:color="auto"/>
        <w:left w:val="none" w:sz="0" w:space="0" w:color="auto"/>
        <w:bottom w:val="none" w:sz="0" w:space="0" w:color="auto"/>
        <w:right w:val="none" w:sz="0" w:space="0" w:color="auto"/>
      </w:divBdr>
    </w:div>
    <w:div w:id="1750346967">
      <w:bodyDiv w:val="1"/>
      <w:marLeft w:val="0"/>
      <w:marRight w:val="0"/>
      <w:marTop w:val="0"/>
      <w:marBottom w:val="0"/>
      <w:divBdr>
        <w:top w:val="none" w:sz="0" w:space="0" w:color="auto"/>
        <w:left w:val="none" w:sz="0" w:space="0" w:color="auto"/>
        <w:bottom w:val="none" w:sz="0" w:space="0" w:color="auto"/>
        <w:right w:val="none" w:sz="0" w:space="0" w:color="auto"/>
      </w:divBdr>
    </w:div>
    <w:div w:id="1750810500">
      <w:bodyDiv w:val="1"/>
      <w:marLeft w:val="0"/>
      <w:marRight w:val="0"/>
      <w:marTop w:val="0"/>
      <w:marBottom w:val="0"/>
      <w:divBdr>
        <w:top w:val="none" w:sz="0" w:space="0" w:color="auto"/>
        <w:left w:val="none" w:sz="0" w:space="0" w:color="auto"/>
        <w:bottom w:val="none" w:sz="0" w:space="0" w:color="auto"/>
        <w:right w:val="none" w:sz="0" w:space="0" w:color="auto"/>
      </w:divBdr>
    </w:div>
    <w:div w:id="1757551611">
      <w:bodyDiv w:val="1"/>
      <w:marLeft w:val="0"/>
      <w:marRight w:val="0"/>
      <w:marTop w:val="0"/>
      <w:marBottom w:val="0"/>
      <w:divBdr>
        <w:top w:val="none" w:sz="0" w:space="0" w:color="auto"/>
        <w:left w:val="none" w:sz="0" w:space="0" w:color="auto"/>
        <w:bottom w:val="none" w:sz="0" w:space="0" w:color="auto"/>
        <w:right w:val="none" w:sz="0" w:space="0" w:color="auto"/>
      </w:divBdr>
    </w:div>
    <w:div w:id="1774982152">
      <w:bodyDiv w:val="1"/>
      <w:marLeft w:val="0"/>
      <w:marRight w:val="0"/>
      <w:marTop w:val="0"/>
      <w:marBottom w:val="0"/>
      <w:divBdr>
        <w:top w:val="none" w:sz="0" w:space="0" w:color="auto"/>
        <w:left w:val="none" w:sz="0" w:space="0" w:color="auto"/>
        <w:bottom w:val="none" w:sz="0" w:space="0" w:color="auto"/>
        <w:right w:val="none" w:sz="0" w:space="0" w:color="auto"/>
      </w:divBdr>
    </w:div>
    <w:div w:id="1789273400">
      <w:bodyDiv w:val="1"/>
      <w:marLeft w:val="0"/>
      <w:marRight w:val="0"/>
      <w:marTop w:val="0"/>
      <w:marBottom w:val="0"/>
      <w:divBdr>
        <w:top w:val="none" w:sz="0" w:space="0" w:color="auto"/>
        <w:left w:val="none" w:sz="0" w:space="0" w:color="auto"/>
        <w:bottom w:val="none" w:sz="0" w:space="0" w:color="auto"/>
        <w:right w:val="none" w:sz="0" w:space="0" w:color="auto"/>
      </w:divBdr>
    </w:div>
    <w:div w:id="1791239983">
      <w:bodyDiv w:val="1"/>
      <w:marLeft w:val="0"/>
      <w:marRight w:val="0"/>
      <w:marTop w:val="0"/>
      <w:marBottom w:val="0"/>
      <w:divBdr>
        <w:top w:val="none" w:sz="0" w:space="0" w:color="auto"/>
        <w:left w:val="none" w:sz="0" w:space="0" w:color="auto"/>
        <w:bottom w:val="none" w:sz="0" w:space="0" w:color="auto"/>
        <w:right w:val="none" w:sz="0" w:space="0" w:color="auto"/>
      </w:divBdr>
    </w:div>
    <w:div w:id="1802185630">
      <w:bodyDiv w:val="1"/>
      <w:marLeft w:val="0"/>
      <w:marRight w:val="0"/>
      <w:marTop w:val="0"/>
      <w:marBottom w:val="0"/>
      <w:divBdr>
        <w:top w:val="none" w:sz="0" w:space="0" w:color="auto"/>
        <w:left w:val="none" w:sz="0" w:space="0" w:color="auto"/>
        <w:bottom w:val="none" w:sz="0" w:space="0" w:color="auto"/>
        <w:right w:val="none" w:sz="0" w:space="0" w:color="auto"/>
      </w:divBdr>
    </w:div>
    <w:div w:id="1835758641">
      <w:bodyDiv w:val="1"/>
      <w:marLeft w:val="0"/>
      <w:marRight w:val="0"/>
      <w:marTop w:val="0"/>
      <w:marBottom w:val="0"/>
      <w:divBdr>
        <w:top w:val="none" w:sz="0" w:space="0" w:color="auto"/>
        <w:left w:val="none" w:sz="0" w:space="0" w:color="auto"/>
        <w:bottom w:val="none" w:sz="0" w:space="0" w:color="auto"/>
        <w:right w:val="none" w:sz="0" w:space="0" w:color="auto"/>
      </w:divBdr>
    </w:div>
    <w:div w:id="1838880824">
      <w:bodyDiv w:val="1"/>
      <w:marLeft w:val="0"/>
      <w:marRight w:val="0"/>
      <w:marTop w:val="0"/>
      <w:marBottom w:val="0"/>
      <w:divBdr>
        <w:top w:val="none" w:sz="0" w:space="0" w:color="auto"/>
        <w:left w:val="none" w:sz="0" w:space="0" w:color="auto"/>
        <w:bottom w:val="none" w:sz="0" w:space="0" w:color="auto"/>
        <w:right w:val="none" w:sz="0" w:space="0" w:color="auto"/>
      </w:divBdr>
    </w:div>
    <w:div w:id="1839153798">
      <w:bodyDiv w:val="1"/>
      <w:marLeft w:val="0"/>
      <w:marRight w:val="0"/>
      <w:marTop w:val="0"/>
      <w:marBottom w:val="0"/>
      <w:divBdr>
        <w:top w:val="none" w:sz="0" w:space="0" w:color="auto"/>
        <w:left w:val="none" w:sz="0" w:space="0" w:color="auto"/>
        <w:bottom w:val="none" w:sz="0" w:space="0" w:color="auto"/>
        <w:right w:val="none" w:sz="0" w:space="0" w:color="auto"/>
      </w:divBdr>
    </w:div>
    <w:div w:id="1854145372">
      <w:bodyDiv w:val="1"/>
      <w:marLeft w:val="0"/>
      <w:marRight w:val="0"/>
      <w:marTop w:val="0"/>
      <w:marBottom w:val="0"/>
      <w:divBdr>
        <w:top w:val="none" w:sz="0" w:space="0" w:color="auto"/>
        <w:left w:val="none" w:sz="0" w:space="0" w:color="auto"/>
        <w:bottom w:val="none" w:sz="0" w:space="0" w:color="auto"/>
        <w:right w:val="none" w:sz="0" w:space="0" w:color="auto"/>
      </w:divBdr>
    </w:div>
    <w:div w:id="1859810934">
      <w:bodyDiv w:val="1"/>
      <w:marLeft w:val="0"/>
      <w:marRight w:val="0"/>
      <w:marTop w:val="0"/>
      <w:marBottom w:val="0"/>
      <w:divBdr>
        <w:top w:val="none" w:sz="0" w:space="0" w:color="auto"/>
        <w:left w:val="none" w:sz="0" w:space="0" w:color="auto"/>
        <w:bottom w:val="none" w:sz="0" w:space="0" w:color="auto"/>
        <w:right w:val="none" w:sz="0" w:space="0" w:color="auto"/>
      </w:divBdr>
    </w:div>
    <w:div w:id="1862165453">
      <w:bodyDiv w:val="1"/>
      <w:marLeft w:val="0"/>
      <w:marRight w:val="0"/>
      <w:marTop w:val="0"/>
      <w:marBottom w:val="0"/>
      <w:divBdr>
        <w:top w:val="none" w:sz="0" w:space="0" w:color="auto"/>
        <w:left w:val="none" w:sz="0" w:space="0" w:color="auto"/>
        <w:bottom w:val="none" w:sz="0" w:space="0" w:color="auto"/>
        <w:right w:val="none" w:sz="0" w:space="0" w:color="auto"/>
      </w:divBdr>
    </w:div>
    <w:div w:id="1878155705">
      <w:bodyDiv w:val="1"/>
      <w:marLeft w:val="0"/>
      <w:marRight w:val="0"/>
      <w:marTop w:val="0"/>
      <w:marBottom w:val="0"/>
      <w:divBdr>
        <w:top w:val="none" w:sz="0" w:space="0" w:color="auto"/>
        <w:left w:val="none" w:sz="0" w:space="0" w:color="auto"/>
        <w:bottom w:val="none" w:sz="0" w:space="0" w:color="auto"/>
        <w:right w:val="none" w:sz="0" w:space="0" w:color="auto"/>
      </w:divBdr>
    </w:div>
    <w:div w:id="1887254680">
      <w:bodyDiv w:val="1"/>
      <w:marLeft w:val="0"/>
      <w:marRight w:val="0"/>
      <w:marTop w:val="0"/>
      <w:marBottom w:val="0"/>
      <w:divBdr>
        <w:top w:val="none" w:sz="0" w:space="0" w:color="auto"/>
        <w:left w:val="none" w:sz="0" w:space="0" w:color="auto"/>
        <w:bottom w:val="none" w:sz="0" w:space="0" w:color="auto"/>
        <w:right w:val="none" w:sz="0" w:space="0" w:color="auto"/>
      </w:divBdr>
    </w:div>
    <w:div w:id="1889881035">
      <w:bodyDiv w:val="1"/>
      <w:marLeft w:val="0"/>
      <w:marRight w:val="0"/>
      <w:marTop w:val="0"/>
      <w:marBottom w:val="0"/>
      <w:divBdr>
        <w:top w:val="none" w:sz="0" w:space="0" w:color="auto"/>
        <w:left w:val="none" w:sz="0" w:space="0" w:color="auto"/>
        <w:bottom w:val="none" w:sz="0" w:space="0" w:color="auto"/>
        <w:right w:val="none" w:sz="0" w:space="0" w:color="auto"/>
      </w:divBdr>
    </w:div>
    <w:div w:id="1897549867">
      <w:bodyDiv w:val="1"/>
      <w:marLeft w:val="0"/>
      <w:marRight w:val="0"/>
      <w:marTop w:val="0"/>
      <w:marBottom w:val="0"/>
      <w:divBdr>
        <w:top w:val="none" w:sz="0" w:space="0" w:color="auto"/>
        <w:left w:val="none" w:sz="0" w:space="0" w:color="auto"/>
        <w:bottom w:val="none" w:sz="0" w:space="0" w:color="auto"/>
        <w:right w:val="none" w:sz="0" w:space="0" w:color="auto"/>
      </w:divBdr>
    </w:div>
    <w:div w:id="1907105308">
      <w:bodyDiv w:val="1"/>
      <w:marLeft w:val="0"/>
      <w:marRight w:val="0"/>
      <w:marTop w:val="0"/>
      <w:marBottom w:val="0"/>
      <w:divBdr>
        <w:top w:val="none" w:sz="0" w:space="0" w:color="auto"/>
        <w:left w:val="none" w:sz="0" w:space="0" w:color="auto"/>
        <w:bottom w:val="none" w:sz="0" w:space="0" w:color="auto"/>
        <w:right w:val="none" w:sz="0" w:space="0" w:color="auto"/>
      </w:divBdr>
    </w:div>
    <w:div w:id="1925265586">
      <w:bodyDiv w:val="1"/>
      <w:marLeft w:val="0"/>
      <w:marRight w:val="0"/>
      <w:marTop w:val="0"/>
      <w:marBottom w:val="0"/>
      <w:divBdr>
        <w:top w:val="none" w:sz="0" w:space="0" w:color="auto"/>
        <w:left w:val="none" w:sz="0" w:space="0" w:color="auto"/>
        <w:bottom w:val="none" w:sz="0" w:space="0" w:color="auto"/>
        <w:right w:val="none" w:sz="0" w:space="0" w:color="auto"/>
      </w:divBdr>
    </w:div>
    <w:div w:id="1926718150">
      <w:bodyDiv w:val="1"/>
      <w:marLeft w:val="0"/>
      <w:marRight w:val="0"/>
      <w:marTop w:val="0"/>
      <w:marBottom w:val="0"/>
      <w:divBdr>
        <w:top w:val="none" w:sz="0" w:space="0" w:color="auto"/>
        <w:left w:val="none" w:sz="0" w:space="0" w:color="auto"/>
        <w:bottom w:val="none" w:sz="0" w:space="0" w:color="auto"/>
        <w:right w:val="none" w:sz="0" w:space="0" w:color="auto"/>
      </w:divBdr>
    </w:div>
    <w:div w:id="1928073791">
      <w:bodyDiv w:val="1"/>
      <w:marLeft w:val="0"/>
      <w:marRight w:val="0"/>
      <w:marTop w:val="0"/>
      <w:marBottom w:val="0"/>
      <w:divBdr>
        <w:top w:val="none" w:sz="0" w:space="0" w:color="auto"/>
        <w:left w:val="none" w:sz="0" w:space="0" w:color="auto"/>
        <w:bottom w:val="none" w:sz="0" w:space="0" w:color="auto"/>
        <w:right w:val="none" w:sz="0" w:space="0" w:color="auto"/>
      </w:divBdr>
    </w:div>
    <w:div w:id="1928149487">
      <w:bodyDiv w:val="1"/>
      <w:marLeft w:val="0"/>
      <w:marRight w:val="0"/>
      <w:marTop w:val="0"/>
      <w:marBottom w:val="0"/>
      <w:divBdr>
        <w:top w:val="none" w:sz="0" w:space="0" w:color="auto"/>
        <w:left w:val="none" w:sz="0" w:space="0" w:color="auto"/>
        <w:bottom w:val="none" w:sz="0" w:space="0" w:color="auto"/>
        <w:right w:val="none" w:sz="0" w:space="0" w:color="auto"/>
      </w:divBdr>
    </w:div>
    <w:div w:id="1935087107">
      <w:bodyDiv w:val="1"/>
      <w:marLeft w:val="0"/>
      <w:marRight w:val="0"/>
      <w:marTop w:val="0"/>
      <w:marBottom w:val="0"/>
      <w:divBdr>
        <w:top w:val="none" w:sz="0" w:space="0" w:color="auto"/>
        <w:left w:val="none" w:sz="0" w:space="0" w:color="auto"/>
        <w:bottom w:val="none" w:sz="0" w:space="0" w:color="auto"/>
        <w:right w:val="none" w:sz="0" w:space="0" w:color="auto"/>
      </w:divBdr>
    </w:div>
    <w:div w:id="1946691553">
      <w:bodyDiv w:val="1"/>
      <w:marLeft w:val="0"/>
      <w:marRight w:val="0"/>
      <w:marTop w:val="0"/>
      <w:marBottom w:val="0"/>
      <w:divBdr>
        <w:top w:val="none" w:sz="0" w:space="0" w:color="auto"/>
        <w:left w:val="none" w:sz="0" w:space="0" w:color="auto"/>
        <w:bottom w:val="none" w:sz="0" w:space="0" w:color="auto"/>
        <w:right w:val="none" w:sz="0" w:space="0" w:color="auto"/>
      </w:divBdr>
    </w:div>
    <w:div w:id="1954511560">
      <w:bodyDiv w:val="1"/>
      <w:marLeft w:val="0"/>
      <w:marRight w:val="0"/>
      <w:marTop w:val="0"/>
      <w:marBottom w:val="0"/>
      <w:divBdr>
        <w:top w:val="none" w:sz="0" w:space="0" w:color="auto"/>
        <w:left w:val="none" w:sz="0" w:space="0" w:color="auto"/>
        <w:bottom w:val="none" w:sz="0" w:space="0" w:color="auto"/>
        <w:right w:val="none" w:sz="0" w:space="0" w:color="auto"/>
      </w:divBdr>
    </w:div>
    <w:div w:id="1960991694">
      <w:bodyDiv w:val="1"/>
      <w:marLeft w:val="0"/>
      <w:marRight w:val="0"/>
      <w:marTop w:val="0"/>
      <w:marBottom w:val="0"/>
      <w:divBdr>
        <w:top w:val="none" w:sz="0" w:space="0" w:color="auto"/>
        <w:left w:val="none" w:sz="0" w:space="0" w:color="auto"/>
        <w:bottom w:val="none" w:sz="0" w:space="0" w:color="auto"/>
        <w:right w:val="none" w:sz="0" w:space="0" w:color="auto"/>
      </w:divBdr>
    </w:div>
    <w:div w:id="1963267446">
      <w:bodyDiv w:val="1"/>
      <w:marLeft w:val="0"/>
      <w:marRight w:val="0"/>
      <w:marTop w:val="0"/>
      <w:marBottom w:val="0"/>
      <w:divBdr>
        <w:top w:val="none" w:sz="0" w:space="0" w:color="auto"/>
        <w:left w:val="none" w:sz="0" w:space="0" w:color="auto"/>
        <w:bottom w:val="none" w:sz="0" w:space="0" w:color="auto"/>
        <w:right w:val="none" w:sz="0" w:space="0" w:color="auto"/>
      </w:divBdr>
    </w:div>
    <w:div w:id="1964380895">
      <w:bodyDiv w:val="1"/>
      <w:marLeft w:val="0"/>
      <w:marRight w:val="0"/>
      <w:marTop w:val="0"/>
      <w:marBottom w:val="0"/>
      <w:divBdr>
        <w:top w:val="none" w:sz="0" w:space="0" w:color="auto"/>
        <w:left w:val="none" w:sz="0" w:space="0" w:color="auto"/>
        <w:bottom w:val="none" w:sz="0" w:space="0" w:color="auto"/>
        <w:right w:val="none" w:sz="0" w:space="0" w:color="auto"/>
      </w:divBdr>
    </w:div>
    <w:div w:id="1965576353">
      <w:bodyDiv w:val="1"/>
      <w:marLeft w:val="0"/>
      <w:marRight w:val="0"/>
      <w:marTop w:val="0"/>
      <w:marBottom w:val="0"/>
      <w:divBdr>
        <w:top w:val="none" w:sz="0" w:space="0" w:color="auto"/>
        <w:left w:val="none" w:sz="0" w:space="0" w:color="auto"/>
        <w:bottom w:val="none" w:sz="0" w:space="0" w:color="auto"/>
        <w:right w:val="none" w:sz="0" w:space="0" w:color="auto"/>
      </w:divBdr>
    </w:div>
    <w:div w:id="1971666719">
      <w:bodyDiv w:val="1"/>
      <w:marLeft w:val="0"/>
      <w:marRight w:val="0"/>
      <w:marTop w:val="0"/>
      <w:marBottom w:val="0"/>
      <w:divBdr>
        <w:top w:val="none" w:sz="0" w:space="0" w:color="auto"/>
        <w:left w:val="none" w:sz="0" w:space="0" w:color="auto"/>
        <w:bottom w:val="none" w:sz="0" w:space="0" w:color="auto"/>
        <w:right w:val="none" w:sz="0" w:space="0" w:color="auto"/>
      </w:divBdr>
    </w:div>
    <w:div w:id="1974829049">
      <w:bodyDiv w:val="1"/>
      <w:marLeft w:val="0"/>
      <w:marRight w:val="0"/>
      <w:marTop w:val="0"/>
      <w:marBottom w:val="0"/>
      <w:divBdr>
        <w:top w:val="none" w:sz="0" w:space="0" w:color="auto"/>
        <w:left w:val="none" w:sz="0" w:space="0" w:color="auto"/>
        <w:bottom w:val="none" w:sz="0" w:space="0" w:color="auto"/>
        <w:right w:val="none" w:sz="0" w:space="0" w:color="auto"/>
      </w:divBdr>
    </w:div>
    <w:div w:id="1988194806">
      <w:bodyDiv w:val="1"/>
      <w:marLeft w:val="0"/>
      <w:marRight w:val="0"/>
      <w:marTop w:val="0"/>
      <w:marBottom w:val="0"/>
      <w:divBdr>
        <w:top w:val="none" w:sz="0" w:space="0" w:color="auto"/>
        <w:left w:val="none" w:sz="0" w:space="0" w:color="auto"/>
        <w:bottom w:val="none" w:sz="0" w:space="0" w:color="auto"/>
        <w:right w:val="none" w:sz="0" w:space="0" w:color="auto"/>
      </w:divBdr>
    </w:div>
    <w:div w:id="1996951478">
      <w:bodyDiv w:val="1"/>
      <w:marLeft w:val="0"/>
      <w:marRight w:val="0"/>
      <w:marTop w:val="0"/>
      <w:marBottom w:val="0"/>
      <w:divBdr>
        <w:top w:val="none" w:sz="0" w:space="0" w:color="auto"/>
        <w:left w:val="none" w:sz="0" w:space="0" w:color="auto"/>
        <w:bottom w:val="none" w:sz="0" w:space="0" w:color="auto"/>
        <w:right w:val="none" w:sz="0" w:space="0" w:color="auto"/>
      </w:divBdr>
    </w:div>
    <w:div w:id="1998268939">
      <w:bodyDiv w:val="1"/>
      <w:marLeft w:val="0"/>
      <w:marRight w:val="0"/>
      <w:marTop w:val="0"/>
      <w:marBottom w:val="0"/>
      <w:divBdr>
        <w:top w:val="none" w:sz="0" w:space="0" w:color="auto"/>
        <w:left w:val="none" w:sz="0" w:space="0" w:color="auto"/>
        <w:bottom w:val="none" w:sz="0" w:space="0" w:color="auto"/>
        <w:right w:val="none" w:sz="0" w:space="0" w:color="auto"/>
      </w:divBdr>
    </w:div>
    <w:div w:id="1999066772">
      <w:bodyDiv w:val="1"/>
      <w:marLeft w:val="0"/>
      <w:marRight w:val="0"/>
      <w:marTop w:val="0"/>
      <w:marBottom w:val="0"/>
      <w:divBdr>
        <w:top w:val="none" w:sz="0" w:space="0" w:color="auto"/>
        <w:left w:val="none" w:sz="0" w:space="0" w:color="auto"/>
        <w:bottom w:val="none" w:sz="0" w:space="0" w:color="auto"/>
        <w:right w:val="none" w:sz="0" w:space="0" w:color="auto"/>
      </w:divBdr>
    </w:div>
    <w:div w:id="2001037903">
      <w:bodyDiv w:val="1"/>
      <w:marLeft w:val="0"/>
      <w:marRight w:val="0"/>
      <w:marTop w:val="0"/>
      <w:marBottom w:val="0"/>
      <w:divBdr>
        <w:top w:val="none" w:sz="0" w:space="0" w:color="auto"/>
        <w:left w:val="none" w:sz="0" w:space="0" w:color="auto"/>
        <w:bottom w:val="none" w:sz="0" w:space="0" w:color="auto"/>
        <w:right w:val="none" w:sz="0" w:space="0" w:color="auto"/>
      </w:divBdr>
    </w:div>
    <w:div w:id="2007395139">
      <w:bodyDiv w:val="1"/>
      <w:marLeft w:val="0"/>
      <w:marRight w:val="0"/>
      <w:marTop w:val="0"/>
      <w:marBottom w:val="0"/>
      <w:divBdr>
        <w:top w:val="none" w:sz="0" w:space="0" w:color="auto"/>
        <w:left w:val="none" w:sz="0" w:space="0" w:color="auto"/>
        <w:bottom w:val="none" w:sz="0" w:space="0" w:color="auto"/>
        <w:right w:val="none" w:sz="0" w:space="0" w:color="auto"/>
      </w:divBdr>
    </w:div>
    <w:div w:id="2012222112">
      <w:bodyDiv w:val="1"/>
      <w:marLeft w:val="0"/>
      <w:marRight w:val="0"/>
      <w:marTop w:val="0"/>
      <w:marBottom w:val="0"/>
      <w:divBdr>
        <w:top w:val="none" w:sz="0" w:space="0" w:color="auto"/>
        <w:left w:val="none" w:sz="0" w:space="0" w:color="auto"/>
        <w:bottom w:val="none" w:sz="0" w:space="0" w:color="auto"/>
        <w:right w:val="none" w:sz="0" w:space="0" w:color="auto"/>
      </w:divBdr>
    </w:div>
    <w:div w:id="2026707201">
      <w:bodyDiv w:val="1"/>
      <w:marLeft w:val="0"/>
      <w:marRight w:val="0"/>
      <w:marTop w:val="0"/>
      <w:marBottom w:val="0"/>
      <w:divBdr>
        <w:top w:val="none" w:sz="0" w:space="0" w:color="auto"/>
        <w:left w:val="none" w:sz="0" w:space="0" w:color="auto"/>
        <w:bottom w:val="none" w:sz="0" w:space="0" w:color="auto"/>
        <w:right w:val="none" w:sz="0" w:space="0" w:color="auto"/>
      </w:divBdr>
    </w:div>
    <w:div w:id="2031058141">
      <w:bodyDiv w:val="1"/>
      <w:marLeft w:val="0"/>
      <w:marRight w:val="0"/>
      <w:marTop w:val="0"/>
      <w:marBottom w:val="0"/>
      <w:divBdr>
        <w:top w:val="none" w:sz="0" w:space="0" w:color="auto"/>
        <w:left w:val="none" w:sz="0" w:space="0" w:color="auto"/>
        <w:bottom w:val="none" w:sz="0" w:space="0" w:color="auto"/>
        <w:right w:val="none" w:sz="0" w:space="0" w:color="auto"/>
      </w:divBdr>
    </w:div>
    <w:div w:id="2036805439">
      <w:bodyDiv w:val="1"/>
      <w:marLeft w:val="0"/>
      <w:marRight w:val="0"/>
      <w:marTop w:val="0"/>
      <w:marBottom w:val="0"/>
      <w:divBdr>
        <w:top w:val="none" w:sz="0" w:space="0" w:color="auto"/>
        <w:left w:val="none" w:sz="0" w:space="0" w:color="auto"/>
        <w:bottom w:val="none" w:sz="0" w:space="0" w:color="auto"/>
        <w:right w:val="none" w:sz="0" w:space="0" w:color="auto"/>
      </w:divBdr>
    </w:div>
    <w:div w:id="2041128729">
      <w:bodyDiv w:val="1"/>
      <w:marLeft w:val="0"/>
      <w:marRight w:val="0"/>
      <w:marTop w:val="0"/>
      <w:marBottom w:val="0"/>
      <w:divBdr>
        <w:top w:val="none" w:sz="0" w:space="0" w:color="auto"/>
        <w:left w:val="none" w:sz="0" w:space="0" w:color="auto"/>
        <w:bottom w:val="none" w:sz="0" w:space="0" w:color="auto"/>
        <w:right w:val="none" w:sz="0" w:space="0" w:color="auto"/>
      </w:divBdr>
    </w:div>
    <w:div w:id="2042320987">
      <w:bodyDiv w:val="1"/>
      <w:marLeft w:val="0"/>
      <w:marRight w:val="0"/>
      <w:marTop w:val="0"/>
      <w:marBottom w:val="0"/>
      <w:divBdr>
        <w:top w:val="none" w:sz="0" w:space="0" w:color="auto"/>
        <w:left w:val="none" w:sz="0" w:space="0" w:color="auto"/>
        <w:bottom w:val="none" w:sz="0" w:space="0" w:color="auto"/>
        <w:right w:val="none" w:sz="0" w:space="0" w:color="auto"/>
      </w:divBdr>
    </w:div>
    <w:div w:id="2045130159">
      <w:bodyDiv w:val="1"/>
      <w:marLeft w:val="0"/>
      <w:marRight w:val="0"/>
      <w:marTop w:val="0"/>
      <w:marBottom w:val="0"/>
      <w:divBdr>
        <w:top w:val="none" w:sz="0" w:space="0" w:color="auto"/>
        <w:left w:val="none" w:sz="0" w:space="0" w:color="auto"/>
        <w:bottom w:val="none" w:sz="0" w:space="0" w:color="auto"/>
        <w:right w:val="none" w:sz="0" w:space="0" w:color="auto"/>
      </w:divBdr>
    </w:div>
    <w:div w:id="2060088543">
      <w:bodyDiv w:val="1"/>
      <w:marLeft w:val="0"/>
      <w:marRight w:val="0"/>
      <w:marTop w:val="0"/>
      <w:marBottom w:val="0"/>
      <w:divBdr>
        <w:top w:val="none" w:sz="0" w:space="0" w:color="auto"/>
        <w:left w:val="none" w:sz="0" w:space="0" w:color="auto"/>
        <w:bottom w:val="none" w:sz="0" w:space="0" w:color="auto"/>
        <w:right w:val="none" w:sz="0" w:space="0" w:color="auto"/>
      </w:divBdr>
    </w:div>
    <w:div w:id="2079328264">
      <w:bodyDiv w:val="1"/>
      <w:marLeft w:val="0"/>
      <w:marRight w:val="0"/>
      <w:marTop w:val="0"/>
      <w:marBottom w:val="0"/>
      <w:divBdr>
        <w:top w:val="none" w:sz="0" w:space="0" w:color="auto"/>
        <w:left w:val="none" w:sz="0" w:space="0" w:color="auto"/>
        <w:bottom w:val="none" w:sz="0" w:space="0" w:color="auto"/>
        <w:right w:val="none" w:sz="0" w:space="0" w:color="auto"/>
      </w:divBdr>
    </w:div>
    <w:div w:id="2080786097">
      <w:bodyDiv w:val="1"/>
      <w:marLeft w:val="0"/>
      <w:marRight w:val="0"/>
      <w:marTop w:val="0"/>
      <w:marBottom w:val="0"/>
      <w:divBdr>
        <w:top w:val="none" w:sz="0" w:space="0" w:color="auto"/>
        <w:left w:val="none" w:sz="0" w:space="0" w:color="auto"/>
        <w:bottom w:val="none" w:sz="0" w:space="0" w:color="auto"/>
        <w:right w:val="none" w:sz="0" w:space="0" w:color="auto"/>
      </w:divBdr>
    </w:div>
    <w:div w:id="2087874205">
      <w:bodyDiv w:val="1"/>
      <w:marLeft w:val="0"/>
      <w:marRight w:val="0"/>
      <w:marTop w:val="0"/>
      <w:marBottom w:val="0"/>
      <w:divBdr>
        <w:top w:val="none" w:sz="0" w:space="0" w:color="auto"/>
        <w:left w:val="none" w:sz="0" w:space="0" w:color="auto"/>
        <w:bottom w:val="none" w:sz="0" w:space="0" w:color="auto"/>
        <w:right w:val="none" w:sz="0" w:space="0" w:color="auto"/>
      </w:divBdr>
    </w:div>
    <w:div w:id="2099788245">
      <w:bodyDiv w:val="1"/>
      <w:marLeft w:val="0"/>
      <w:marRight w:val="0"/>
      <w:marTop w:val="0"/>
      <w:marBottom w:val="0"/>
      <w:divBdr>
        <w:top w:val="none" w:sz="0" w:space="0" w:color="auto"/>
        <w:left w:val="none" w:sz="0" w:space="0" w:color="auto"/>
        <w:bottom w:val="none" w:sz="0" w:space="0" w:color="auto"/>
        <w:right w:val="none" w:sz="0" w:space="0" w:color="auto"/>
      </w:divBdr>
    </w:div>
    <w:div w:id="2109882404">
      <w:bodyDiv w:val="1"/>
      <w:marLeft w:val="0"/>
      <w:marRight w:val="0"/>
      <w:marTop w:val="0"/>
      <w:marBottom w:val="0"/>
      <w:divBdr>
        <w:top w:val="none" w:sz="0" w:space="0" w:color="auto"/>
        <w:left w:val="none" w:sz="0" w:space="0" w:color="auto"/>
        <w:bottom w:val="none" w:sz="0" w:space="0" w:color="auto"/>
        <w:right w:val="none" w:sz="0" w:space="0" w:color="auto"/>
      </w:divBdr>
    </w:div>
    <w:div w:id="2112359041">
      <w:bodyDiv w:val="1"/>
      <w:marLeft w:val="0"/>
      <w:marRight w:val="0"/>
      <w:marTop w:val="0"/>
      <w:marBottom w:val="0"/>
      <w:divBdr>
        <w:top w:val="none" w:sz="0" w:space="0" w:color="auto"/>
        <w:left w:val="none" w:sz="0" w:space="0" w:color="auto"/>
        <w:bottom w:val="none" w:sz="0" w:space="0" w:color="auto"/>
        <w:right w:val="none" w:sz="0" w:space="0" w:color="auto"/>
      </w:divBdr>
    </w:div>
    <w:div w:id="2117670969">
      <w:bodyDiv w:val="1"/>
      <w:marLeft w:val="0"/>
      <w:marRight w:val="0"/>
      <w:marTop w:val="0"/>
      <w:marBottom w:val="0"/>
      <w:divBdr>
        <w:top w:val="none" w:sz="0" w:space="0" w:color="auto"/>
        <w:left w:val="none" w:sz="0" w:space="0" w:color="auto"/>
        <w:bottom w:val="none" w:sz="0" w:space="0" w:color="auto"/>
        <w:right w:val="none" w:sz="0" w:space="0" w:color="auto"/>
      </w:divBdr>
    </w:div>
    <w:div w:id="2119174781">
      <w:bodyDiv w:val="1"/>
      <w:marLeft w:val="0"/>
      <w:marRight w:val="0"/>
      <w:marTop w:val="0"/>
      <w:marBottom w:val="0"/>
      <w:divBdr>
        <w:top w:val="none" w:sz="0" w:space="0" w:color="auto"/>
        <w:left w:val="none" w:sz="0" w:space="0" w:color="auto"/>
        <w:bottom w:val="none" w:sz="0" w:space="0" w:color="auto"/>
        <w:right w:val="none" w:sz="0" w:space="0" w:color="auto"/>
      </w:divBdr>
    </w:div>
    <w:div w:id="2121299373">
      <w:bodyDiv w:val="1"/>
      <w:marLeft w:val="0"/>
      <w:marRight w:val="0"/>
      <w:marTop w:val="0"/>
      <w:marBottom w:val="0"/>
      <w:divBdr>
        <w:top w:val="none" w:sz="0" w:space="0" w:color="auto"/>
        <w:left w:val="none" w:sz="0" w:space="0" w:color="auto"/>
        <w:bottom w:val="none" w:sz="0" w:space="0" w:color="auto"/>
        <w:right w:val="none" w:sz="0" w:space="0" w:color="auto"/>
      </w:divBdr>
    </w:div>
    <w:div w:id="2124417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6.png"/><Relationship Id="rId53" Type="http://schemas.openxmlformats.org/officeDocument/2006/relationships/hyperlink" Target="https://youtu.be/ADd8tBHbZ74" TargetMode="Externa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39.jpeg"/><Relationship Id="rId56" Type="http://schemas.microsoft.com/office/2011/relationships/people" Target="peop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hyperlink" Target="http://localhost:4200/" TargetMode="External"/><Relationship Id="rId52"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Guz12</b:Tag>
    <b:SourceType>JournalArticle</b:SourceType>
    <b:Guid>{093DE63E-4E7E-403C-B2F5-A61C2230F32D}</b:Guid>
    <b:Title>Usos de Twitter en las universidades iberoamericanas</b:Title>
    <b:Year>2012</b:Year>
    <b:Author>
      <b:Author>
        <b:NameList>
          <b:Person>
            <b:Last>Guzmán Duque</b:Last>
            <b:Middle>Patricia</b:Middle>
            <b:First>Alba</b:First>
          </b:Person>
          <b:Person>
            <b:Last>Del Moral Pérez</b:Last>
            <b:Middle>Esther</b:Middle>
            <b:First>María</b:First>
          </b:Person>
          <b:Person>
            <b:Last>Ladrón de Guevara</b:Last>
            <b:Middle>González</b:Middle>
            <b:First>Fernando</b:First>
          </b:Person>
        </b:NameList>
      </b:Author>
    </b:Author>
    <b:Pages>39</b:Pages>
    <b:JournalName>Revista Latinoamericana de Tecnología Educativa</b:JournalName>
    <b:Volume>11</b:Volume>
    <b:Issue>1</b:Issue>
    <b:RefOrder>36</b:RefOrder>
  </b:Source>
  <b:Source>
    <b:Tag>Ram08</b:Tag>
    <b:SourceType>DocumentFromInternetSite</b:SourceType>
    <b:Guid>{9910C524-918D-48E4-85D3-1D7918CD6E76}</b:Guid>
    <b:Title>tdx.cat</b:Title>
    <b:Year>2008</b:Year>
    <b:Month>junio</b:Month>
    <b:YearAccessed>2020</b:YearAccessed>
    <b:MonthAccessed>noviembre</b:MonthAccessed>
    <b:DayAccessed>10</b:DayAccessed>
    <b:URL>https://www.tdx.cat/bitstream/handle/10803/4156/rrp1de1.pdf</b:URL>
    <b:Author>
      <b:Author>
        <b:NameList>
          <b:Person>
            <b:Last>Ramírez Pino</b:Last>
            <b:First>Rodrigo</b:First>
          </b:Person>
        </b:NameList>
      </b:Author>
    </b:Author>
    <b:RefOrder>37</b:RefOrder>
  </b:Source>
  <b:Source>
    <b:Tag>ESF19</b:Tag>
    <b:SourceType>Interview</b:SourceType>
    <b:Guid>{4DC28F81-5CAE-42F4-82C2-01DCF898D562}</b:Guid>
    <b:Title>Datos relevantes sobre la ESFOT</b:Title>
    <b:Year>2019</b:Year>
    <b:Month>noviembre</b:Month>
    <b:Day>09</b:Day>
    <b:Author>
      <b:Interviewee>
        <b:NameList>
          <b:Person>
            <b:Last>ESFOT</b:Last>
          </b:Person>
        </b:NameList>
      </b:Interviewee>
    </b:Author>
    <b:RefOrder>4</b:RefOrder>
  </b:Source>
  <b:Source>
    <b:Tag>Mor16</b:Tag>
    <b:SourceType>JournalArticle</b:SourceType>
    <b:Guid>{4A8ED02E-3889-4D0D-B1D6-400DEEEDD08D}</b:Guid>
    <b:Title> Ventajas y desventajas de la prensa digital en relación a la prensa impresa</b:Title>
    <b:Year> 2016</b:Year>
    <b:Author>
      <b:Author>
        <b:NameList>
          <b:Person>
            <b:Last>Moreno</b:Last>
            <b:First>Sara</b:First>
          </b:Person>
        </b:NameList>
      </b:Author>
    </b:Author>
    <b:JournalName> Revista electrónica de estudios filológicos</b:JournalName>
    <b:Issue>2,5</b:Issue>
    <b:RefOrder>5</b:RefOrder>
  </b:Source>
  <b:Source>
    <b:Tag>MIN18</b:Tag>
    <b:SourceType>DocumentFromInternetSite</b:SourceType>
    <b:Guid>{6FEE08A8-78C7-41A6-9FB5-B438AE6FA3CD}</b:Guid>
    <b:Title>Libro Blanco de la Sociedad de la Información y del Conocimiento</b:Title>
    <b:Year>2018</b:Year>
    <b:Author>
      <b:Author>
        <b:NameList>
          <b:Person>
            <b:Last>MINTEL</b:Last>
            <b:First>Ministerio</b:First>
            <b:Middle>de Telecomunicaciones y Sociedad de la Información</b:Middle>
          </b:Person>
        </b:NameList>
      </b:Author>
    </b:Author>
    <b:Month>Julio</b:Month>
    <b:YearAccessed>2020</b:YearAccessed>
    <b:MonthAccessed>noviembre</b:MonthAccessed>
    <b:DayAccessed>10</b:DayAccessed>
    <b:URL>https://www.telecomunicaciones.gob.ec/wp-content/uploads/2019/05/libro-blanco-de-la-sociedad-de-la-informacion-y-del-conocimiento..pdf</b:URL>
    <b:RefOrder>6</b:RefOrder>
  </b:Source>
  <b:Source>
    <b:Tag>Tri12</b:Tag>
    <b:SourceType>DocumentFromInternetSite</b:SourceType>
    <b:Guid>{E341EE64-6535-41B4-B4F7-6EC11B6FE52C}</b:Guid>
    <b:Author>
      <b:Author>
        <b:NameList>
          <b:Person>
            <b:Last>Trigas Gallego</b:Last>
            <b:First>Manuel</b:First>
          </b:Person>
        </b:NameList>
      </b:Author>
    </b:Author>
    <b:Title>Openaccess</b:Title>
    <b:Year>2012</b:Year>
    <b:YearAccessed>2020</b:YearAccessed>
    <b:MonthAccessed>noviembre</b:MonthAccessed>
    <b:DayAccessed>10</b:DayAccessed>
    <b:URL>http://openaccess.uoc.edu/webapps/o2/bitstream/10609/17885/1/mtrigasTFC0612memoria.pdf</b:URL>
    <b:RefOrder>38</b:RefOrder>
  </b:Source>
  <b:Source>
    <b:Tag>Man17</b:Tag>
    <b:SourceType>DocumentFromInternetSite</b:SourceType>
    <b:Guid>{412910F7-8ECA-41AA-BF96-55FFE7FF26DC}</b:Guid>
    <b:Author>
      <b:Author>
        <b:NameList>
          <b:Person>
            <b:Last>Gallego</b:Last>
            <b:First>Manuel</b:First>
            <b:Middle>Trigas</b:Middle>
          </b:Person>
        </b:NameList>
      </b:Author>
    </b:Author>
    <b:Title>Gestion de Proyectos Informáticos Metodologia Scrum</b:Title>
    <b:Year>2017</b:Year>
    <b:YearAccessed>2020</b:YearAccessed>
    <b:MonthAccessed>Mayo</b:MonthAccessed>
    <b:DayAccessed>18</b:DayAccessed>
    <b:URL>http://openaccess.uoc.edu/webapps/o2/bitstream/10609/17885/1/mtrigasTFC0612memoria.pdf</b:URL>
    <b:RefOrder>7</b:RefOrder>
  </b:Source>
  <b:Source>
    <b:Tag>MBa14</b:Tag>
    <b:SourceType>DocumentFromInternetSite</b:SourceType>
    <b:Guid>{162748A0-D1ED-4C1A-90CC-955AC86CC935}</b:Guid>
    <b:Title>2014 IEEE 9th International Conference on Global Software Engineering</b:Title>
    <b:Year>2014</b:Year>
    <b:Month>agosto</b:Month>
    <b:Day>18</b:Day>
    <b:YearAccessed>2020</b:YearAccessed>
    <b:MonthAccessed>noviembre</b:MonthAccessed>
    <b:DayAccessed>10</b:DayAccessed>
    <b:URL>https://ieeexplore.ieee.org/abstract/document/6915249/authors#authors</b:URL>
    <b:Author>
      <b:Author>
        <b:NameList>
          <b:Person>
            <b:Last>M. Bass</b:Last>
            <b:First>Julian</b:First>
          </b:Person>
        </b:NameList>
      </b:Author>
    </b:Author>
    <b:RefOrder>13</b:RefOrder>
  </b:Source>
  <b:Source>
    <b:Tag>Sch</b:Tag>
    <b:SourceType>DocumentFromInternetSite</b:SourceType>
    <b:Guid>{7CB7D3A0-6AF8-45C6-A8A4-CB4AC449114C}</b:Guid>
    <b:Author>
      <b:Author>
        <b:NameList>
          <b:Person>
            <b:Last>Schwaber</b:Last>
            <b:First>ken</b:First>
          </b:Person>
          <b:Person>
            <b:Last>Sutherland</b:Last>
            <b:First>Jeff</b:First>
          </b:Person>
        </b:NameList>
      </b:Author>
    </b:Author>
    <b:URL>https://www.scrumguides.org/docs/scrumguide/v1/scrum-guide-es.pdf</b:URL>
    <b:Title>LA GUÍA DE SCRUM</b:Title>
    <b:Year>2017</b:Year>
    <b:Month>Noviembre</b:Month>
    <b:Day>18</b:Day>
    <b:YearAccessed>2020</b:YearAccessed>
    <b:MonthAccessed>Abril</b:MonthAccessed>
    <b:DayAccessed>14</b:DayAccessed>
    <b:RefOrder>15</b:RefOrder>
  </b:Source>
  <b:Source>
    <b:Tag>Iza13</b:Tag>
    <b:SourceType>DocumentFromInternetSite</b:SourceType>
    <b:Guid>{3B6D69F0-129D-46F8-88E7-29A36C54F881}</b:Guid>
    <b:Title>Universidad Tecnológica Nacional</b:Title>
    <b:Year>2013</b:Year>
    <b:Month>febrero</b:Month>
    <b:YearAccessed>2020</b:YearAccessed>
    <b:MonthAccessed>noviembre</b:MonthAccessed>
    <b:DayAccessed>11</b:DayAccessed>
    <b:URL>https://www.institucional.frc.utn.edu.ar/sistemas/lidicalso/pub/file/Tesis/Anteproyecto_Requerimientos_en_Metodolog%C3%ADas_Agiles.pdf</b:URL>
    <b:Author>
      <b:Author>
        <b:NameList>
          <b:Person>
            <b:Last>Izaurralde</b:Last>
            <b:First>María Paula</b:First>
          </b:Person>
        </b:NameList>
      </b:Author>
    </b:Author>
    <b:RefOrder>16</b:RefOrder>
  </b:Source>
  <b:Source>
    <b:Tag>Zul11</b:Tag>
    <b:SourceType>InternetSite</b:SourceType>
    <b:Guid>{0BCC43C4-3FFC-43BA-B981-17FBAFF86B39}</b:Guid>
    <b:Title>IEEE Xplore</b:Title>
    <b:Year>2011</b:Year>
    <b:ProductionCompany>IEEE</b:ProductionCompany>
    <b:Month>diciembre</b:Month>
    <b:Day>13</b:Day>
    <b:YearAccessed>2020</b:YearAccessed>
    <b:MonthAccessed>noviembre</b:MonthAccessed>
    <b:DayAccessed>11</b:DayAccessed>
    <b:URL>https://ieeexplore.ieee.org/abstract/document/6140708</b:URL>
    <b:Author>
      <b:Author>
        <b:NameList>
          <b:Person>
            <b:Last>Zulkarnain </b:Last>
            <b:First>Azham</b:First>
          </b:Person>
          <b:Person>
            <b:Last>Imran </b:Last>
            <b:First>Ghani</b:First>
          </b:Person>
          <b:Person>
            <b:Last>Norafida </b:Last>
            <b:First>Ithnin</b:First>
          </b:Person>
        </b:NameList>
      </b:Author>
    </b:Author>
    <b:RefOrder>17</b:RefOrder>
  </b:Source>
  <b:Source>
    <b:Tag>Ran20</b:Tag>
    <b:SourceType>DocumentFromInternetSite</b:SourceType>
    <b:Guid>{04C223AA-DCFB-432B-9FEB-0B14F62FD767}</b:Guid>
    <b:Title>Ecommerce-Platforms</b:Title>
    <b:Year>2020</b:Year>
    <b:Month>enero</b:Month>
    <b:YearAccessed>2020</b:YearAccessed>
    <b:MonthAccessed>noviembre</b:MonthAccessed>
    <b:DayAccessed>11</b:DayAccessed>
    <b:URL>https://ecommerce-platforms.com/es/articles/proto-io-review-a-flexible-prototyping-tool</b:URL>
    <b:Author>
      <b:Author>
        <b:NameList>
          <b:Person>
            <b:Last>Rancea </b:Last>
            <b:First>Bogdan</b:First>
          </b:Person>
        </b:NameList>
      </b:Author>
    </b:Author>
    <b:RefOrder>18</b:RefOrder>
  </b:Source>
  <b:Source>
    <b:Tag>Fer12</b:Tag>
    <b:SourceType>JournalArticle</b:SourceType>
    <b:Guid>{521DEAC2-0D02-4E13-A68C-A2E988E1D77F}</b:Guid>
    <b:Title>Patrón Modelo-Vista-Controlador</b:Title>
    <b:Year>2012</b:Year>
    <b:Author>
      <b:Author>
        <b:NameList>
          <b:Person>
            <b:Last>Fernández Romero</b:Last>
            <b:First>Yenisleidy</b:First>
          </b:Person>
          <b:Person>
            <b:Last>Díaz González</b:Last>
            <b:First>Yanette</b:First>
          </b:Person>
        </b:NameList>
      </b:Author>
    </b:Author>
    <b:JournalName>BIBLAT</b:JournalName>
    <b:Pages>47-57</b:Pages>
    <b:Volume>11</b:Volume>
    <b:Issue>1</b:Issue>
    <b:RefOrder>19</b:RefOrder>
  </b:Source>
  <b:Source>
    <b:Tag>Sch13</b:Tag>
    <b:SourceType>JournalArticle</b:SourceType>
    <b:Guid>{5C8B5874-7950-4B54-9E96-87E866741AB8}</b:Guid>
    <b:Title>La Guía de Scrum</b:Title>
    <b:Year>2013</b:Year>
    <b:JournalName>La Guía Definitiva de Scrum</b:JournalName>
    <b:Pages>21</b:Pages>
    <b:Author>
      <b:Author>
        <b:NameList>
          <b:Person>
            <b:Last>Schwaber</b:Last>
            <b:First>Ken</b:First>
          </b:Person>
          <b:Person>
            <b:Last>Sutherland</b:Last>
            <b:First>Jeff</b:First>
          </b:Person>
        </b:NameList>
      </b:Author>
    </b:Author>
    <b:RefOrder>14</b:RefOrder>
  </b:Source>
  <b:Source>
    <b:Tag>ORA20</b:Tag>
    <b:SourceType>InternetSite</b:SourceType>
    <b:Guid>{8FFD1DC3-0E7E-44A2-87AF-00D015FB2E39}</b:Guid>
    <b:Author>
      <b:Author>
        <b:Corporate>Oracle</b:Corporate>
      </b:Author>
    </b:Author>
    <b:Title>MySQL</b:Title>
    <b:Year>2020</b:Year>
    <b:URL>https://www.oracle.com/database/technologies/mysql.html</b:URL>
    <b:RefOrder>39</b:RefOrder>
  </b:Source>
  <b:Source>
    <b:Tag>Rod20</b:Tag>
    <b:SourceType>InternetSite</b:SourceType>
    <b:Guid>{E440B666-CEBF-4878-A65C-8476B1D8ED49}</b:Guid>
    <b:Author>
      <b:Author>
        <b:NameList>
          <b:Person>
            <b:Last>Rodríguez Patiño</b:Last>
            <b:First>Eduardo</b:First>
          </b:Person>
        </b:NameList>
      </b:Author>
    </b:Author>
    <b:Title>ANEX SOFT</b:Title>
    <b:YearAccessed>2020</b:YearAccessed>
    <b:MonthAccessed>10</b:MonthAccessed>
    <b:DayAccessed>19</b:DayAccessed>
    <b:URL>https://anexsoft.com/que-es-composer-y-como-se-usa-en-php</b:URL>
    <b:RefOrder>40</b:RefOrder>
  </b:Source>
  <b:Source>
    <b:Tag>Caf20</b:Tag>
    <b:SourceType>InternetSite</b:SourceType>
    <b:Guid>{8070C966-0CB0-4681-8A1A-11ADD62D16F6}</b:Guid>
    <b:Author>
      <b:Author>
        <b:Corporate>Caffeinated</b:Corporate>
      </b:Author>
    </b:Author>
    <b:YearAccessed>2020</b:YearAccessed>
    <b:MonthAccessed>10</b:MonthAccessed>
    <b:DayAccessed>19</b:DayAccessed>
    <b:URL>https://caffeinatedpackages.com/guide/packages/shinobi.html#installation</b:URL>
    <b:RefOrder>41</b:RefOrder>
  </b:Source>
  <b:Source>
    <b:Tag>Lar11</b:Tag>
    <b:SourceType>InternetSite</b:SourceType>
    <b:Guid>{FD33CF51-FB4B-45A8-9DE1-A396718F6214}</b:Guid>
    <b:Author>
      <b:Author>
        <b:Corporate>Laravel</b:Corporate>
      </b:Author>
    </b:Author>
    <b:Title>Laravel</b:Title>
    <b:Year>2020</b:Year>
    <b:URL>https://laravel.com/docs/6.x/migrations</b:URL>
    <b:RefOrder>42</b:RefOrder>
  </b:Source>
  <b:Source>
    <b:Tag>Boo</b:Tag>
    <b:SourceType>InternetSite</b:SourceType>
    <b:Guid>{C6F0B8BB-C1A5-4683-84E6-F7D3A72DD039}</b:Guid>
    <b:Author>
      <b:Author>
        <b:Corporate>Bootstrap</b:Corporate>
      </b:Author>
    </b:Author>
    <b:URL>https://www.w3schools.com/bootstrap4/bootstrap_get_started.asp</b:URL>
    <b:Title>Bootstrap 4 Get Started</b:Title>
    <b:Year>2020</b:Year>
    <b:RefOrder>43</b:RefOrder>
  </b:Source>
  <b:Source>
    <b:Tag>Chu18</b:Tag>
    <b:SourceType>InternetSite</b:SourceType>
    <b:Guid>{510DCD3D-2FBB-45B1-AC4F-A2847CC88E35}</b:Guid>
    <b:Author>
      <b:Author>
        <b:NameList>
          <b:Person>
            <b:Last>Chuburu</b:Last>
            <b:First>Laura</b:First>
          </b:Person>
        </b:NameList>
      </b:Author>
    </b:Author>
    <b:Title>Qué es JQuery y cómo implementarlo</b:Title>
    <b:Year>2018</b:Year>
    <b:URL>https://www.laurachuburu.com.ar/tutoriales/que-es-jquery-y-como-implementarlo.php</b:URL>
    <b:RefOrder>44</b:RefOrder>
  </b:Source>
  <b:Source>
    <b:Tag>Ope19</b:Tag>
    <b:SourceType>InternetSite</b:SourceType>
    <b:Guid>{A0146011-FCFA-4D89-8F99-9C682287A764}</b:Guid>
    <b:Author>
      <b:Author>
        <b:Corporate>OpenWebinars</b:Corporate>
      </b:Author>
    </b:Author>
    <b:Title>Qué es HTML5</b:Title>
    <b:Year>2019</b:Year>
    <b:Month>enero</b:Month>
    <b:Day>20</b:Day>
    <b:URL>https://openwebinars.net/blog/que-es-html5/</b:URL>
    <b:RefOrder>45</b:RefOrder>
  </b:Source>
  <b:Source>
    <b:Tag>Egu19</b:Tag>
    <b:SourceType>InternetSite</b:SourceType>
    <b:Guid>{ED07CDB1-3B60-4242-8FCB-610B75E98FBF}</b:Guid>
    <b:Author>
      <b:Author>
        <b:NameList>
          <b:Person>
            <b:Last>Eguíluz</b:Last>
            <b:First>Javier</b:First>
          </b:Person>
        </b:NameList>
      </b:Author>
    </b:Author>
    <b:Title>Introducción a CSS</b:Title>
    <b:Year>2019</b:Year>
    <b:YearAccessed>2020</b:YearAccessed>
    <b:MonthAccessed>enero</b:MonthAccessed>
    <b:DayAccessed>17</b:DayAccessed>
    <b:URL>https://www.jesusda.com/docs/ebooks/introduccion_css.pdf</b:URL>
    <b:RefOrder>46</b:RefOrder>
  </b:Source>
  <b:Source>
    <b:Tag>Ari18</b:Tag>
    <b:SourceType>InternetSite</b:SourceType>
    <b:Guid>{77B36341-C289-483E-9215-91605464F1AF}</b:Guid>
    <b:Title>Nuevo código GitHub</b:Title>
    <b:Year>2018</b:Year>
    <b:Month>julio</b:Month>
    <b:Day>27</b:Day>
    <b:YearAccessed>2020</b:YearAccessed>
    <b:MonthAccessed>noviembre</b:MonthAccessed>
    <b:DayAccessed>25</b:DayAccessed>
    <b:URL>https://books.google.com.ec/books?hl=es&amp;lr=&amp;id=q1FjDwAAQBAJ&amp;oi=fnd&amp;pg=PT2&amp;dq=qu%C3%A9+es+angular+framework&amp;ots=xAGxqKcEdz&amp;sig=nWqGeJSTKGGmUDAK6M203F5tWGw&amp;redir_esc=y#v=onepage&amp;q=qu%C3%A9%20es%20angular%20framework&amp;f=false</b:URL>
    <b:Author>
      <b:Author>
        <b:NameList>
          <b:Person>
            <b:Last>Arizmendi</b:Last>
            <b:First>Paimí</b:First>
          </b:Person>
        </b:NameList>
      </b:Author>
    </b:Author>
    <b:RefOrder>20</b:RefOrder>
  </b:Source>
  <b:Source>
    <b:Tag>Guz19</b:Tag>
    <b:SourceType>InternetSite</b:SourceType>
    <b:Guid>{154FFC45-86DA-4C05-8887-12F008F2498F}</b:Guid>
    <b:Title>DDigital - UMSS</b:Title>
    <b:ProductionCompany>DDigital - UMSS</b:ProductionCompany>
    <b:Year>2019</b:Year>
    <b:Month>julio</b:Month>
    <b:Day>17</b:Day>
    <b:YearAccessed>2020</b:YearAccessed>
    <b:MonthAccessed>noviembre</b:MonthAccessed>
    <b:DayAccessed>25</b:DayAccessed>
    <b:URL>http://ddigital.umss.edu.bo:8080/jspui/handle/123456789/14959</b:URL>
    <b:Author>
      <b:Author>
        <b:NameList>
          <b:Person>
            <b:Last>Guzmán</b:Last>
            <b:First>Balderrama</b:First>
          </b:Person>
          <b:Person>
            <b:Last>Nicol</b:Last>
            <b:First>Dayana</b:First>
          </b:Person>
        </b:NameList>
      </b:Author>
    </b:Author>
    <b:RefOrder>21</b:RefOrder>
  </b:Source>
  <b:Source>
    <b:Tag>WuJ18</b:Tag>
    <b:SourceType>InternetSite</b:SourceType>
    <b:Guid>{20DF192C-1C52-465E-A0C7-7DD985900095}</b:Guid>
    <b:Title>IEEE Xplore</b:Title>
    <b:ProductionCompany>2018 IEEE International Conference on Smart Manufacturing, Industrial &amp; Logistics Engineering (SMILE)</b:ProductionCompany>
    <b:Year>2018</b:Year>
    <b:Month>febrero</b:Month>
    <b:Day>8-9</b:Day>
    <b:YearAccessed>2020</b:YearAccessed>
    <b:MonthAccessed>noviembre</b:MonthAccessed>
    <b:DayAccessed>25</b:DayAccessed>
    <b:URL>https://ieeexplore.ieee.org/abstract/document/8353979/authors#authors</b:URL>
    <b:Author>
      <b:Author>
        <b:NameList>
          <b:Person>
            <b:Last>Wu-Jeng </b:Last>
            <b:First>Li</b:First>
          </b:Person>
          <b:Person>
            <b:Last>Chiaming </b:Last>
            <b:First>Yen</b:First>
          </b:Person>
          <b:Person>
            <b:Last>You-Sheng</b:Last>
            <b:First>Lin</b:First>
          </b:Person>
        </b:NameList>
      </b:Author>
    </b:Author>
    <b:RefOrder>22</b:RefOrder>
  </b:Source>
  <b:Source>
    <b:Tag>Gar18</b:Tag>
    <b:SourceType>InternetSite</b:SourceType>
    <b:Guid>{62FAD148-C241-4A62-8B72-3E92CD682C36}</b:Guid>
    <b:Title>Openaccess</b:Title>
    <b:ProductionCompany>Universitat Oberta de Catalunya</b:ProductionCompany>
    <b:Year>2018</b:Year>
    <b:Month>enero</b:Month>
    <b:Day>3</b:Day>
    <b:YearAccessed>2020</b:YearAccessed>
    <b:MonthAccessed>noviembre</b:MonthAccessed>
    <b:DayAccessed>25</b:DayAccessed>
    <b:URL>http://hdl.handle.net/10609/72766</b:URL>
    <b:Author>
      <b:Author>
        <b:NameList>
          <b:Person>
            <b:Last>García González</b:Last>
            <b:First>Laura</b:First>
          </b:Person>
        </b:NameList>
      </b:Author>
    </b:Author>
    <b:RefOrder>23</b:RefOrder>
  </b:Source>
  <b:Source>
    <b:Tag>Mar11</b:Tag>
    <b:SourceType>InternetSite</b:SourceType>
    <b:Guid>{12BBCB85-68D0-441B-AF01-5E17AE5DCE6A}</b:Guid>
    <b:Title>Taylor Francis Online</b:Title>
    <b:ProductionCompany>Taylor Francis Online</b:ProductionCompany>
    <b:Year>2011</b:Year>
    <b:Month>agosto</b:Month>
    <b:Day>29</b:Day>
    <b:YearAccessed>2020</b:YearAccessed>
    <b:MonthAccessed>noviembre</b:MonthAccessed>
    <b:DayAccessed>25</b:DayAccessed>
    <b:URL>https://www.tandfonline.com/doi/abs/10.1080/14763141.2012.734321</b:URL>
    <b:Author>
      <b:Author>
        <b:NameList>
          <b:Person>
            <b:Last>Martin</b:Last>
            <b:First>Caroline</b:First>
          </b:Person>
        </b:NameList>
      </b:Author>
    </b:Author>
    <b:RefOrder>24</b:RefOrder>
  </b:Source>
  <b:Source>
    <b:Tag>Cal17</b:Tag>
    <b:SourceType>DocumentFromInternetSite</b:SourceType>
    <b:Guid>{98CEA331-6979-4DE3-AE22-899683B7E58E}</b:Guid>
    <b:Title>Repository</b:Title>
    <b:Year>2017</b:Year>
    <b:Month>mayo</b:Month>
    <b:Day>5</b:Day>
    <b:YearAccessed>2020</b:YearAccessed>
    <b:MonthAccessed>noviembre</b:MonthAccessed>
    <b:DayAccessed>25</b:DayAccessed>
    <b:URL>https://repository.eia.edu.co/handle/11190/2297</b:URL>
    <b:Author>
      <b:Author>
        <b:NameList>
          <b:Person>
            <b:Last>Calle Molina</b:Last>
            <b:First>Mateo</b:First>
          </b:Person>
        </b:NameList>
      </b:Author>
    </b:Author>
    <b:RefOrder>25</b:RefOrder>
  </b:Source>
  <b:Source>
    <b:Tag>Mol19</b:Tag>
    <b:SourceType>DocumentFromInternetSite</b:SourceType>
    <b:Guid>{16444406-A35E-4D4C-8ED7-F3076BF4C93C}</b:Guid>
    <b:Title>Unach</b:Title>
    <b:Year>2019</b:Year>
    <b:Month>mar</b:Month>
    <b:Day>8</b:Day>
    <b:YearAccessed>2020</b:YearAccessed>
    <b:MonthAccessed>noviembre</b:MonthAccessed>
    <b:DayAccessed>25</b:DayAccessed>
    <b:URL>http://dspace.unach.edu.ec/handle/51000/5490</b:URL>
    <b:Author>
      <b:Author>
        <b:NameList>
          <b:Person>
            <b:Last>Molina Valdiviezo</b:Last>
            <b:Middle>Paulina</b:Middle>
            <b:First>Lorena</b:First>
          </b:Person>
          <b:Person>
            <b:Last>Duchi Quishpe</b:Last>
            <b:First>Jorge Luis</b:First>
          </b:Person>
        </b:NameList>
      </b:Author>
    </b:Author>
    <b:RefOrder>26</b:RefOrder>
  </b:Source>
  <b:Source>
    <b:Tag>Ang202</b:Tag>
    <b:SourceType>InternetSite</b:SourceType>
    <b:Guid>{25E1CD03-71B3-43CB-BC67-BB964163A403}</b:Guid>
    <b:Author>
      <b:Author>
        <b:NameList>
          <b:Person>
            <b:Last>Angular</b:Last>
          </b:Person>
        </b:NameList>
      </b:Author>
    </b:Author>
    <b:Title>Angular Fire</b:Title>
    <b:Year>2020</b:Year>
    <b:Month>Noviembre</b:Month>
    <b:Day>10</b:Day>
    <b:YearAccessed>2020</b:YearAccessed>
    <b:MonthAccessed>Noviembre</b:MonthAccessed>
    <b:DayAccessed>14</b:DayAccessed>
    <b:URL>https://www.npmjs.com/package/@angular/fire</b:URL>
    <b:RefOrder>47</b:RefOrder>
  </b:Source>
  <b:Source>
    <b:Tag>Nod20</b:Tag>
    <b:SourceType>InternetSite</b:SourceType>
    <b:Guid>{04B66EE0-F040-480F-9E60-4326DF91263B}</b:Guid>
    <b:Author>
      <b:Author>
        <b:NameList>
          <b:Person>
            <b:Last>Nodemailer</b:Last>
          </b:Person>
        </b:NameList>
      </b:Author>
    </b:Author>
    <b:Title>Nodemailer</b:Title>
    <b:Year>2020</b:Year>
    <b:URL>https://nodemailer.com/about/</b:URL>
    <b:RefOrder>48</b:RefOrder>
  </b:Source>
  <b:Source>
    <b:Tag>Cha20</b:Tag>
    <b:SourceType>InternetSite</b:SourceType>
    <b:Guid>{44DA0271-6579-4C9D-8547-3B6B5DE66734}</b:Guid>
    <b:Author>
      <b:Author>
        <b:NameList>
          <b:Person>
            <b:Last>Chartjs</b:Last>
          </b:Person>
        </b:NameList>
      </b:Author>
    </b:Author>
    <b:Title>Chartjs</b:Title>
    <b:Year>2020</b:Year>
    <b:URL>https://www.chartjs.org/</b:URL>
    <b:RefOrder>49</b:RefOrder>
  </b:Source>
  <b:Source>
    <b:Tag>Ion201</b:Tag>
    <b:SourceType>InternetSite</b:SourceType>
    <b:Guid>{7FB4014C-15AF-457C-AE01-C810CB26447E}</b:Guid>
    <b:Author>
      <b:Author>
        <b:NameList>
          <b:Person>
            <b:Last>Ionic</b:Last>
          </b:Person>
        </b:NameList>
      </b:Author>
    </b:Author>
    <b:Title>Ionic: Facebook</b:Title>
    <b:Year>2020</b:Year>
    <b:URL>https://ionicframework.com/docs/native/facebook</b:URL>
    <b:RefOrder>50</b:RefOrder>
  </b:Source>
  <b:Source>
    <b:Tag>Ion202</b:Tag>
    <b:SourceType>InternetSite</b:SourceType>
    <b:Guid>{29201C9B-254E-4874-823B-926330092DD2}</b:Guid>
    <b:Author>
      <b:Author>
        <b:NameList>
          <b:Person>
            <b:Last>Ionic</b:Last>
          </b:Person>
        </b:NameList>
      </b:Author>
    </b:Author>
    <b:Title>Ionic: FCM</b:Title>
    <b:Year>2020</b:Year>
    <b:URL>https://ionicframework.com/docs/native/fcm</b:URL>
    <b:RefOrder>51</b:RefOrder>
  </b:Source>
  <b:Source>
    <b:Tag>Geo20</b:Tag>
    <b:SourceType>InternetSite</b:SourceType>
    <b:Guid>{2E278A0A-5238-453C-A256-72AB6AE31DA7}</b:Guid>
    <b:Author>
      <b:Author>
        <b:NameList>
          <b:Person>
            <b:Last>Geofirex</b:Last>
          </b:Person>
        </b:NameList>
      </b:Author>
    </b:Author>
    <b:Title>Geofirex</b:Title>
    <b:Year>2020</b:Year>
    <b:URL>https://www.npmjs.com/package/geofirex</b:URL>
    <b:RefOrder>52</b:RefOrder>
  </b:Source>
  <b:Source>
    <b:Tag>Cai20</b:Tag>
    <b:SourceType>DocumentFromInternetSite</b:SourceType>
    <b:Guid>{3ECB2110-F4DB-4C89-BAA9-91B91061C3DB}</b:Guid>
    <b:Author>
      <b:Author>
        <b:NameList>
          <b:Person>
            <b:Last>Caiza Chiliquinga</b:Last>
            <b:First>Klever</b:First>
            <b:Middle>Misael</b:Middle>
          </b:Person>
        </b:NameList>
      </b:Author>
    </b:Author>
    <b:Title>Repositorio Institucional UNIANDES</b:Title>
    <b:Year>2020</b:Year>
    <b:Month>mar</b:Month>
    <b:Day>25</b:Day>
    <b:YearAccessed>2020</b:YearAccessed>
    <b:MonthAccessed>noviembre </b:MonthAccessed>
    <b:DayAccessed>25</b:DayAccessed>
    <b:URL>http://dspace.uniandes.edu.ec/handle/123456789/11012</b:URL>
    <b:RefOrder>27</b:RefOrder>
  </b:Source>
  <b:Source>
    <b:Tag>Per19</b:Tag>
    <b:SourceType>DocumentFromInternetSite</b:SourceType>
    <b:Guid>{ABDBFFEC-42C0-4EAF-8E43-8AD1F0CBE886}</b:Guid>
    <b:Author>
      <b:Author>
        <b:NameList>
          <b:Person>
            <b:Last>Peris Borrás</b:Last>
            <b:First>Cristian</b:First>
          </b:Person>
        </b:NameList>
      </b:Author>
    </b:Author>
    <b:Title>Universidad Polit+ecnica de Valencia</b:Title>
    <b:Year>2019</b:Year>
    <b:Month>septiembre</b:Month>
    <b:Day>20</b:Day>
    <b:YearAccessed>2020</b:YearAccessed>
    <b:MonthAccessed>noviembre</b:MonthAccessed>
    <b:DayAccessed>25</b:DayAccessed>
    <b:URL>https://riunet.upv.es/handle/10251/128382</b:URL>
    <b:RefOrder>28</b:RefOrder>
  </b:Source>
  <b:Source>
    <b:Tag>Tan19</b:Tag>
    <b:SourceType>DocumentFromInternetSite</b:SourceType>
    <b:Guid>{B96F65D2-6AEE-4F7F-AE70-0319D5FCCD8F}</b:Guid>
    <b:Author>
      <b:Author>
        <b:NameList>
          <b:Person>
            <b:Last>Tandayamo Lanchimba</b:Last>
            <b:First>Bertil</b:First>
            <b:Middle>Alberto</b:Middle>
          </b:Person>
        </b:NameList>
      </b:Author>
    </b:Author>
    <b:Title>Repositorio Digital Universidad Técnica del Norte</b:Title>
    <b:Year>2019</b:Year>
    <b:Month>diciembre</b:Month>
    <b:Day>11</b:Day>
    <b:YearAccessed>2020</b:YearAccessed>
    <b:MonthAccessed>noviembre</b:MonthAccessed>
    <b:DayAccessed>25</b:DayAccessed>
    <b:URL>http://repositorio.utn.edu.ec/handle/123456789/9540</b:URL>
    <b:RefOrder>29</b:RefOrder>
  </b:Source>
  <b:Source>
    <b:Tag>Sim19</b:Tag>
    <b:SourceType>DocumentFromInternetSite</b:SourceType>
    <b:Guid>{AA48F023-D5E8-4D9F-A9D8-7CAA8468977B}</b:Guid>
    <b:Author>
      <b:Author>
        <b:NameList>
          <b:Person>
            <b:Last>Simmonds Samper</b:Last>
            <b:First>Nicolás</b:First>
          </b:Person>
        </b:NameList>
      </b:Author>
    </b:Author>
    <b:Title>Universidad de los Andes</b:Title>
    <b:Year>2019</b:Year>
    <b:Month>septiembre</b:Month>
    <b:Day>23</b:Day>
    <b:YearAccessed>2020</b:YearAccessed>
    <b:MonthAccessed>noviembre</b:MonthAccessed>
    <b:DayAccessed>25</b:DayAccessed>
    <b:URL>http://biblioteca.uniandes.edu.co/acepto201699.php?id=20475.pdf</b:URL>
    <b:RefOrder>53</b:RefOrder>
  </b:Source>
  <b:Source>
    <b:Tag>API17</b:Tag>
    <b:SourceType>InternetSite</b:SourceType>
    <b:Guid>{FC0B7415-DB4B-403D-B11A-B14310E35EFD}</b:Guid>
    <b:Author>
      <b:Author>
        <b:NameList>
          <b:Person>
            <b:Last>APIUMHUB</b:Last>
          </b:Person>
        </b:NameList>
      </b:Author>
    </b:Author>
    <b:Title>APIUMHUB: Benefincios de las pruebas unitarias</b:Title>
    <b:Year>2017</b:Year>
    <b:Month>Agosto</b:Month>
    <b:Day>24</b:Day>
    <b:URL>https://apiumhub.com/es/tech-blog-barcelona/beneficios-de-las-pruebas-unitarias/</b:URL>
    <b:RefOrder>54</b:RefOrder>
  </b:Source>
  <b:Source>
    <b:Tag>Lei19</b:Tag>
    <b:SourceType>InternetSite</b:SourceType>
    <b:Guid>{B1F34549-9A31-4D00-AF03-917763EB175A}</b:Guid>
    <b:Title>Introducción a los tests de Angular</b:Title>
    <b:Year>2019</b:Year>
    <b:Author>
      <b:Author>
        <b:NameList>
          <b:Person>
            <b:Last>Felipe</b:Last>
            <b:First>Leiva</b:First>
          </b:Person>
        </b:NameList>
      </b:Author>
    </b:Author>
    <b:Month>Abril</b:Month>
    <b:Day>5</b:Day>
    <b:URL>https://leiva.io/2019/04/05/introduccion-a-los-tests-de-angular/</b:URL>
    <b:RefOrder>55</b:RefOrder>
  </b:Source>
  <b:Source>
    <b:Tag>Ben03</b:Tag>
    <b:SourceType>Book</b:SourceType>
    <b:Guid>{CF48FF9B-CA4B-440A-83AF-DCD315662C25}</b:Guid>
    <b:Title>LAS TECNOLOGIAS DE INFORMACION Y COMUNICACIONES</b:Title>
    <b:Year>203</b:Year>
    <b:City>Chile</b:City>
    <b:Publisher>Theoria</b:Publisher>
    <b:Author>
      <b:Author>
        <b:NameList>
          <b:Person>
            <b:Last>Benvenuto Vera</b:Last>
            <b:First>Angelo</b:First>
          </b:Person>
        </b:NameList>
      </b:Author>
    </b:Author>
    <b:RefOrder>1</b:RefOrder>
  </b:Source>
  <b:Source>
    <b:Tag>Jos12</b:Tag>
    <b:SourceType>DocumentFromInternetSite</b:SourceType>
    <b:Guid>{092F511F-B9CD-4FDA-A33F-0D4738199439}</b:Guid>
    <b:Title>ROA</b:Title>
    <b:Year>2012</b:Year>
    <b:Author>
      <b:Author>
        <b:NameList>
          <b:Person>
            <b:Last>José H. Canós</b:Last>
            <b:First>Mª</b:First>
            <b:Middle>Carmen Penadés Patricio Letelier</b:Middle>
          </b:Person>
        </b:NameList>
      </b:Author>
    </b:Author>
    <b:Month>marzo</b:Month>
    <b:Day>13</b:Day>
    <b:YearAccessed>2020</b:YearAccessed>
    <b:MonthAccessed>noviembre</b:MonthAccessed>
    <b:DayAccessed>27</b:DayAccessed>
    <b:URL>http://roa.ult.edu.cu/handle/123456789/476</b:URL>
    <b:RefOrder>8</b:RefOrder>
  </b:Source>
  <b:Source>
    <b:Tag>Ama15</b:Tag>
    <b:SourceType>DocumentFromInternetSite</b:SourceType>
    <b:Guid>{9C0DFF0C-33CA-4925-AFB3-DF72FFB59699}</b:Guid>
    <b:Title>Revistas de Tecnología</b:Title>
    <b:Year>2015</b:Year>
    <b:Month>diciembre</b:Month>
    <b:Day>19</b:Day>
    <b:YearAccessed>2020</b:YearAccessed>
    <b:MonthAccessed>noviembre</b:MonthAccessed>
    <b:DayAccessed>28</b:DayAccessed>
    <b:URL>https://revistas.unbosque.edu.co/index.php/RevTec/article/view/1291</b:URL>
    <b:Author>
      <b:Author>
        <b:NameList>
          <b:Person>
            <b:Last>Amaya Balaguera</b:Last>
            <b:First>Yohn Daniel</b:First>
          </b:Person>
        </b:NameList>
      </b:Author>
    </b:Author>
    <b:RefOrder>9</b:RefOrder>
  </b:Source>
  <b:Source>
    <b:Tag>Pas</b:Tag>
    <b:SourceType>DocumentFromInternetSite</b:SourceType>
    <b:Guid>{0A895783-CA42-4DCC-9E32-43D7E280615D}</b:Guid>
    <b:Author>
      <b:Author>
        <b:NameList>
          <b:Person>
            <b:Last>Pasini </b:Last>
            <b:First> Ariel</b:First>
          </b:Person>
          <b:Person>
            <b:Last>Esponda</b:Last>
            <b:First>Silvia </b:First>
          </b:Person>
        </b:NameList>
      </b:Author>
    </b:Author>
    <b:RefOrder>10</b:RefOrder>
  </b:Source>
  <b:Source>
    <b:Tag>Her15</b:Tag>
    <b:SourceType>DocumentFromInternetSite</b:SourceType>
    <b:Guid>{B2FC3A8E-13FF-4F72-B87C-D37AB2D865C6}</b:Guid>
    <b:Title>Revista Tecnológica ESPOL</b:Title>
    <b:Year>2015</b:Year>
    <b:Month>diciembre</b:Month>
    <b:Day>30</b:Day>
    <b:YearAccessed>2020</b:YearAccessed>
    <b:MonthAccessed>noviembre</b:MonthAccessed>
    <b:DayAccessed>28</b:DayAccessed>
    <b:URL>http://www.rte.espol.edu.ec/index.php/tecnologica/article/view/435</b:URL>
    <b:Author>
      <b:Author>
        <b:NameList>
          <b:Person>
            <b:Last>Hernández</b:Last>
            <b:First>Giovanni</b:First>
          </b:Person>
        </b:NameList>
      </b:Author>
    </b:Author>
    <b:RefOrder>12</b:RefOrder>
  </b:Source>
  <b:Source>
    <b:Tag>Ari188</b:Tag>
    <b:SourceType>DocumentFromInternetSite</b:SourceType>
    <b:Guid>{076D9ACE-15ED-4CAE-A897-8567D40A9883}</b:Guid>
    <b:Title>Cuaderno Activa</b:Title>
    <b:Year>2018</b:Year>
    <b:Month>agosto</b:Month>
    <b:Day>27</b:Day>
    <b:YearAccessed>2020</b:YearAccessed>
    <b:MonthAccessed>noviembre</b:MonthAccessed>
    <b:DayAccessed>28</b:DayAccessed>
    <b:URL>https://ojs.tdea.edu.co/index.php/cuadernoactiva/article/view/490</b:URL>
    <b:Author>
      <b:Author>
        <b:NameList>
          <b:Person>
            <b:Last>Arias Becerra</b:Last>
            <b:First>Julio César</b:First>
          </b:Person>
        </b:NameList>
      </b:Author>
    </b:Author>
    <b:RefOrder>11</b:RefOrder>
  </b:Source>
  <b:Source>
    <b:Tag>Dee08</b:Tag>
    <b:SourceType>DocumentFromInternetSite</b:SourceType>
    <b:Guid>{5A85D3D2-71D9-4149-92EC-94CEEA78CD4A}</b:Guid>
    <b:Title>IDEE</b:Title>
    <b:Year>2008</b:Year>
    <b:Month>marzo</b:Month>
    <b:Day>5</b:Day>
    <b:YearAccessed>2020</b:YearAccessed>
    <b:MonthAccessed>noviembre</b:MonthAccessed>
    <b:DayAccessed>28</b:DayAccessed>
    <b:URL>https://www.idee.es/resources/presentaciones/JIDEE08/ARTICULOS_JIDEE2008/Articulo84.pdf</b:URL>
    <b:Author>
      <b:Author>
        <b:NameList>
          <b:Person>
            <b:Last>Deepak</b:Last>
            <b:First>Daswani1</b:First>
          </b:Person>
          <b:Person>
            <b:Last>J.J </b:Last>
            <b:First>Rodrigo</b:First>
          </b:Person>
          <b:Person>
            <b:Last>J.</b:Last>
            <b:First>Rosales</b:First>
          </b:Person>
        </b:NameList>
      </b:Author>
    </b:Author>
    <b:RefOrder>30</b:RefOrder>
  </b:Source>
  <b:Source>
    <b:Tag>Día08</b:Tag>
    <b:SourceType>DocumentFromInternetSite</b:SourceType>
    <b:Guid>{2564068C-0060-4F8B-9DF2-62C4A92B4D96}</b:Guid>
    <b:Title>Repositorio Institucional de la UNLP</b:Title>
    <b:Year>2008</b:Year>
    <b:Month>octubre</b:Month>
    <b:Day>15</b:Day>
    <b:YearAccessed>2020</b:YearAccessed>
    <b:MonthAccessed>noviembre</b:MonthAccessed>
    <b:DayAccessed>29</b:DayAccessed>
    <b:URL>http://sedici.unlp.edu.ar/handle/10915/21907</b:URL>
    <b:Author>
      <b:Author>
        <b:NameList>
          <b:Person>
            <b:Last>Díaz</b:Last>
            <b:First>Francisco Javier</b:First>
          </b:Person>
        </b:NameList>
      </b:Author>
    </b:Author>
    <b:RefOrder>31</b:RefOrder>
  </b:Source>
  <b:Source>
    <b:Tag>Rah13</b:Tag>
    <b:SourceType>DocumentFromInternetSite</b:SourceType>
    <b:Guid>{3AF36BA0-4248-40EF-BC0A-839CC7E2E50E}</b:Guid>
    <b:Title>Springer Link</b:Title>
    <b:Year>2013</b:Year>
    <b:Month>mayo</b:Month>
    <b:Day>04</b:Day>
    <b:YearAccessed>2020</b:YearAccessed>
    <b:MonthAccessed>noviembre</b:MonthAccessed>
    <b:DayAccessed>29</b:DayAccessed>
    <b:URL>https://link.springer.com/chapter/10.1007/978-1-4302-1629-2_9</b:URL>
    <b:Author>
      <b:Author>
        <b:NameList>
          <b:Person>
            <b:Last>Rahmel</b:Last>
            <b:First>Dan</b:First>
          </b:Person>
        </b:NameList>
      </b:Author>
    </b:Author>
    <b:RefOrder>32</b:RefOrder>
  </b:Source>
  <b:Source>
    <b:Tag>YAA19</b:Tag>
    <b:SourceType>DocumentFromInternetSite</b:SourceType>
    <b:Guid>{4688A452-2D5D-4654-B6B4-93E501673D93}</b:Guid>
    <b:Title>IOPSCIENCE</b:Title>
    <b:Year>2019</b:Year>
    <b:Month>noviembre</b:Month>
    <b:Day>26</b:Day>
    <b:YearAccessed>2020</b:YearAccessed>
    <b:MonthAccessed>noviembre</b:MonthAccessed>
    <b:DayAccessed>29</b:DayAccessed>
    <b:URL>https://iopscience.iop.org/article/10.1088/1742-6596/1211/1/012042/meta</b:URL>
    <b:Author>
      <b:Author>
        <b:NameList>
          <b:Person>
            <b:Last>Y A </b:Last>
            <b:First>Auliya</b:First>
          </b:Person>
        </b:NameList>
      </b:Author>
    </b:Author>
    <b:RefOrder>33</b:RefOrder>
  </b:Source>
  <b:Source>
    <b:Tag>Fir20</b:Tag>
    <b:SourceType>DocumentFromInternetSite</b:SourceType>
    <b:Guid>{E83B3110-02B6-479C-AF28-06993132B2EA}</b:Guid>
    <b:Author>
      <b:Author>
        <b:NameList>
          <b:Person>
            <b:Last>Firebase</b:Last>
          </b:Person>
        </b:NameList>
      </b:Author>
    </b:Author>
    <b:Title>Firebase</b:Title>
    <b:Year>2020</b:Year>
    <b:Month>noviembre</b:Month>
    <b:Day>29</b:Day>
    <b:YearAccessed>2020</b:YearAccessed>
    <b:MonthAccessed>noviembre</b:MonthAccessed>
    <b:DayAccessed>29</b:DayAccessed>
    <b:URL>https://firebase.google.com/docs/hosting/use-cases?hl=es#:~:text=Firebase%20Hosting%20es%20un%20servicio,de%20entrega%20de%20contenido)%20global.</b:URL>
    <b:RefOrder>34</b:RefOrder>
  </b:Source>
  <b:Source>
    <b:Tag>Mar16</b:Tag>
    <b:SourceType>DocumentFromInternetSite</b:SourceType>
    <b:Guid>{27116269-4A0A-46AC-A58D-3EAFF238026A}</b:Guid>
    <b:Author>
      <b:Author>
        <b:NameList>
          <b:Person>
            <b:Last>Digital</b:Last>
            <b:First>Marketing</b:First>
          </b:Person>
        </b:NameList>
      </b:Author>
    </b:Author>
    <b:Title>Antevenio</b:Title>
    <b:Year>2016</b:Year>
    <b:Month>septiembre</b:Month>
    <b:Day>26</b:Day>
    <b:YearAccessed>2020</b:YearAccessed>
    <b:MonthAccessed>noviembre</b:MonthAccessed>
    <b:DayAccessed>29</b:DayAccessed>
    <b:URL>https://www.antevenio.com/blog/2016/09/como-colgar-una-aplicacion-en-google-play/</b:URL>
    <b:RefOrder>35</b:RefOrder>
  </b:Source>
  <b:Source>
    <b:Tag>ESF20</b:Tag>
    <b:SourceType>InternetSite</b:SourceType>
    <b:Guid>{68F149BB-37BD-4CFB-9853-92C113495521}</b:Guid>
    <b:Title>ESFOT EPN</b:Title>
    <b:Year>2020</b:Year>
    <b:Month>diciembre</b:Month>
    <b:Day>1</b:Day>
    <b:YearAccessed>2020</b:YearAccessed>
    <b:MonthAccessed>diciembre</b:MonthAccessed>
    <b:DayAccessed>1</b:DayAccessed>
    <b:URL>https://esfot.epn.edu.ec/index.php</b:URL>
    <b:Author>
      <b:Author>
        <b:NameList>
          <b:Person>
            <b:Last>ESFOT</b:Last>
          </b:Person>
        </b:NameList>
      </b:Author>
    </b:Author>
    <b:ProductionCompany>ESFOT</b:ProductionCompany>
    <b:RefOrder>3</b:RefOrder>
  </b:Source>
  <b:Source>
    <b:Tag>Ros20</b:Tag>
    <b:SourceType>Interview</b:SourceType>
    <b:Guid>{DE4DB0F7-37CF-464F-A301-303CEBA00779}</b:Guid>
    <b:Title>Entrevista para el desarrollo de los sistemas </b:Title>
    <b:Year>2020</b:Year>
    <b:Month>diciembre</b:Month>
    <b:Day>2</b:Day>
    <b:Author>
      <b:Interviewee>
        <b:NameList>
          <b:Person>
            <b:Last>Rosero</b:Last>
            <b:First>Maritza</b:First>
          </b:Person>
        </b:NameList>
      </b:Interviewee>
    </b:Author>
    <b:RefOrder>2</b:RefOrder>
  </b:Source>
</b:Sources>
</file>

<file path=customXml/itemProps1.xml><?xml version="1.0" encoding="utf-8"?>
<ds:datastoreItem xmlns:ds="http://schemas.openxmlformats.org/officeDocument/2006/customXml" ds:itemID="{351FAE70-FBB1-48FB-A2BD-F461378CB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63</Pages>
  <Words>13392</Words>
  <Characters>73661</Characters>
  <Application>Microsoft Office Word</Application>
  <DocSecurity>0</DocSecurity>
  <Lines>613</Lines>
  <Paragraphs>173</Paragraphs>
  <ScaleCrop>false</ScaleCrop>
  <HeadingPairs>
    <vt:vector size="2" baseType="variant">
      <vt:variant>
        <vt:lpstr>Título</vt:lpstr>
      </vt:variant>
      <vt:variant>
        <vt:i4>1</vt:i4>
      </vt:variant>
    </vt:vector>
  </HeadingPairs>
  <TitlesOfParts>
    <vt:vector size="1" baseType="lpstr">
      <vt:lpstr>Formato para Informe de Titulación</vt:lpstr>
    </vt:vector>
  </TitlesOfParts>
  <Company/>
  <LinksUpToDate>false</LinksUpToDate>
  <CharactersWithSpaces>86880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Formato para Informe de Titulación</dc:title>
  <dc:subject/>
  <dc:creator>Comisión EM y ET</dc:creator>
  <cp:keywords/>
  <dc:description/>
  <cp:lastModifiedBy>Daniel Casagallo</cp:lastModifiedBy>
  <cp:revision>3</cp:revision>
  <dcterms:created xsi:type="dcterms:W3CDTF">2020-12-22T00:13:00Z</dcterms:created>
  <dcterms:modified xsi:type="dcterms:W3CDTF">2020-12-22T00:36:00Z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9f16c5f1-280c-35c4-98ca-c07e6f143c89</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http://www.zotero.org/styles/ieee</vt:lpwstr>
  </property>
</Properties>
</file>